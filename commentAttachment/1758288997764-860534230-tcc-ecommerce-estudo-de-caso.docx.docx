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CB23" w14:textId="184E20AD" w:rsidR="005355AD" w:rsidRDefault="00775F8E" w:rsidP="001F6666">
      <w:pPr>
        <w:tabs>
          <w:tab w:val="left" w:pos="7378"/>
        </w:tabs>
        <w:spacing w:before="113"/>
        <w:ind w:left="2880"/>
        <w:rPr>
          <w:b/>
          <w:color w:val="FFFFFF"/>
          <w:w w:val="105"/>
          <w:sz w:val="26"/>
        </w:rPr>
      </w:pPr>
      <w:r>
        <w:rPr>
          <w:b/>
          <w:noProof/>
          <w:color w:val="FFFFFF"/>
          <w:sz w:val="26"/>
        </w:rPr>
        <mc:AlternateContent>
          <mc:Choice Requires="wps">
            <w:drawing>
              <wp:anchor distT="0" distB="0" distL="114300" distR="114300" simplePos="0" relativeHeight="251651072" behindDoc="1" locked="0" layoutInCell="1" allowOverlap="1" wp14:anchorId="2097A7CD" wp14:editId="39D7248C">
                <wp:simplePos x="0" y="0"/>
                <wp:positionH relativeFrom="page">
                  <wp:posOffset>0</wp:posOffset>
                </wp:positionH>
                <wp:positionV relativeFrom="paragraph">
                  <wp:posOffset>-1064895</wp:posOffset>
                </wp:positionV>
                <wp:extent cx="7560310" cy="11257280"/>
                <wp:effectExtent l="0" t="0" r="21590" b="20320"/>
                <wp:wrapNone/>
                <wp:docPr id="3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11257280"/>
                        </a:xfrm>
                        <a:prstGeom prst="rect">
                          <a:avLst/>
                        </a:prstGeom>
                        <a:solidFill>
                          <a:srgbClr val="15222D"/>
                        </a:solidFill>
                        <a:ln w="9525">
                          <a:solidFill>
                            <a:srgbClr val="203644"/>
                          </a:solidFill>
                          <a:miter lim="800000"/>
                          <a:headEnd/>
                          <a:tailEnd/>
                        </a:ln>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58870B47" id="Rectangle 18" o:spid="_x0000_s1026" style="position:absolute;margin-left:0;margin-top:-83.85pt;width:595.3pt;height:886.4pt;z-index:-2516654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" fillcolor="#15222d" strokecolor="#203644">
                <w10:wrap anchorx="page"/>
              </v:rect>
            </w:pict>
          </mc:Fallback>
        </mc:AlternateContent>
      </w:r>
    </w:p>
    <w:p w14:paraId="6D5C419D" w14:textId="69485E14" w:rsidR="00C043C9" w:rsidRPr="00776713" w:rsidRDefault="001F6666" w:rsidP="001F6666">
      <w:pPr>
        <w:tabs>
          <w:tab w:val="left" w:pos="7378"/>
        </w:tabs>
        <w:spacing w:before="113"/>
        <w:ind w:left="2880"/>
        <w:rPr>
          <w:b/>
          <w:sz w:val="26"/>
        </w:rPr>
      </w:pPr>
      <w:r w:rsidRPr="00776713">
        <w:rPr>
          <w:b/>
          <w:color w:val="FFFFFF"/>
          <w:w w:val="105"/>
          <w:sz w:val="26"/>
        </w:rPr>
        <w:t xml:space="preserve">Trabalho de </w:t>
      </w:r>
      <w:proofErr w:type="spellStart"/>
      <w:r w:rsidRPr="00776713">
        <w:rPr>
          <w:b/>
          <w:color w:val="FFFFFF"/>
          <w:w w:val="105"/>
          <w:sz w:val="26"/>
        </w:rPr>
        <w:t>Conclusão</w:t>
      </w:r>
      <w:proofErr w:type="spellEnd"/>
      <w:r w:rsidRPr="00776713">
        <w:rPr>
          <w:b/>
          <w:color w:val="FFFFFF"/>
          <w:w w:val="105"/>
          <w:sz w:val="26"/>
        </w:rPr>
        <w:t xml:space="preserve"> de </w:t>
      </w:r>
      <w:proofErr w:type="spellStart"/>
      <w:r w:rsidRPr="00776713">
        <w:rPr>
          <w:b/>
          <w:color w:val="FFFFFF"/>
          <w:w w:val="105"/>
          <w:sz w:val="26"/>
        </w:rPr>
        <w:t>Curso</w:t>
      </w:r>
      <w:proofErr w:type="spellEnd"/>
    </w:p>
    <w:p w14:paraId="074E1FF8" w14:textId="77DCB729" w:rsidR="00C043C9" w:rsidRPr="00776713" w:rsidRDefault="004C4732" w:rsidP="004C4732">
      <w:pPr>
        <w:pStyle w:val="Corpodetexto"/>
        <w:tabs>
          <w:tab w:val="left" w:pos="7307"/>
        </w:tabs>
        <w:rPr>
          <w:sz w:val="20"/>
        </w:rPr>
      </w:pPr>
      <w:r w:rsidRPr="00776713">
        <w:rPr>
          <w:sz w:val="20"/>
        </w:rPr>
        <w:tab/>
      </w:r>
    </w:p>
    <w:p w14:paraId="5B2D315A" w14:textId="77777777" w:rsidR="00C043C9" w:rsidRPr="00776713" w:rsidRDefault="00C043C9">
      <w:pPr>
        <w:pStyle w:val="Corpodetexto"/>
        <w:rPr>
          <w:sz w:val="20"/>
        </w:rPr>
      </w:pPr>
    </w:p>
    <w:p w14:paraId="6FCB35BD" w14:textId="77777777" w:rsidR="00C043C9" w:rsidRPr="00776713" w:rsidRDefault="00C043C9">
      <w:pPr>
        <w:pStyle w:val="Corpodetexto"/>
        <w:rPr>
          <w:sz w:val="20"/>
        </w:rPr>
      </w:pPr>
    </w:p>
    <w:p w14:paraId="61D99103" w14:textId="77777777" w:rsidR="00C043C9" w:rsidRPr="00776713" w:rsidRDefault="00C043C9">
      <w:pPr>
        <w:pStyle w:val="Corpodetexto"/>
        <w:rPr>
          <w:sz w:val="20"/>
        </w:rPr>
      </w:pPr>
    </w:p>
    <w:p w14:paraId="729D1BF2" w14:textId="77777777" w:rsidR="00C043C9" w:rsidRPr="00776713" w:rsidRDefault="00C043C9">
      <w:pPr>
        <w:pStyle w:val="Corpodetexto"/>
        <w:rPr>
          <w:color w:val="000000" w:themeColor="text1"/>
          <w:sz w:val="20"/>
        </w:rPr>
      </w:pPr>
    </w:p>
    <w:p w14:paraId="1045F66C" w14:textId="77777777" w:rsidR="00C043C9" w:rsidRPr="00776713" w:rsidRDefault="00C043C9">
      <w:pPr>
        <w:pStyle w:val="Corpodetexto"/>
        <w:rPr>
          <w:color w:val="000000" w:themeColor="text1"/>
          <w:sz w:val="20"/>
        </w:rPr>
      </w:pPr>
    </w:p>
    <w:p w14:paraId="670B491A" w14:textId="77777777" w:rsidR="00C043C9" w:rsidRPr="00776713" w:rsidRDefault="00C043C9">
      <w:pPr>
        <w:pStyle w:val="Corpodetexto"/>
        <w:rPr>
          <w:color w:val="000000" w:themeColor="text1"/>
          <w:sz w:val="20"/>
        </w:rPr>
      </w:pPr>
    </w:p>
    <w:p w14:paraId="3700494E" w14:textId="77777777" w:rsidR="00C043C9" w:rsidRPr="00776713" w:rsidRDefault="00C043C9">
      <w:pPr>
        <w:pStyle w:val="Corpodetexto"/>
        <w:spacing w:before="7"/>
        <w:rPr>
          <w:color w:val="000000" w:themeColor="text1"/>
          <w:sz w:val="21"/>
        </w:rPr>
      </w:pPr>
    </w:p>
    <w:p w14:paraId="21090D87" w14:textId="41F599F3" w:rsidR="00C043C9" w:rsidRPr="00776713" w:rsidRDefault="00C043C9">
      <w:pPr>
        <w:pStyle w:val="Corpodetexto"/>
        <w:spacing w:before="6"/>
        <w:rPr>
          <w:b/>
          <w:color w:val="000000" w:themeColor="text1"/>
          <w:sz w:val="36"/>
        </w:rPr>
      </w:pPr>
    </w:p>
    <w:p w14:paraId="7CF70A02" w14:textId="42AC88A1" w:rsidR="00DE6CE0" w:rsidRPr="00776713" w:rsidRDefault="00DE6CE0" w:rsidP="008A54A9">
      <w:pPr>
        <w:pStyle w:val="Corpodetexto"/>
      </w:pPr>
    </w:p>
    <w:p w14:paraId="5E0D9923" w14:textId="1AFAB89E" w:rsidR="00DE6CE0" w:rsidRPr="00776713" w:rsidRDefault="00DE6CE0" w:rsidP="008A54A9">
      <w:pPr>
        <w:pStyle w:val="Corpodetexto"/>
        <w:rPr>
          <w:color w:val="DDBE59"/>
          <w:sz w:val="64"/>
          <w:szCs w:val="64"/>
        </w:rPr>
      </w:pPr>
    </w:p>
    <w:p w14:paraId="499040BC" w14:textId="1F894EFB" w:rsidR="0033001F" w:rsidRDefault="00482DB9">
      <w:pPr>
        <w:pStyle w:val="Corpodetexto"/>
        <w:rPr>
          <w:b/>
          <w:bCs/>
          <w:color w:val="DDBE59"/>
          <w:kern w:val="24"/>
          <w:sz w:val="64"/>
          <w:szCs w:val="64"/>
        </w:rPr>
      </w:pPr>
      <w:r w:rsidRPr="00417C42">
        <w:rPr>
          <w:noProof/>
          <w:w w:val="105"/>
        </w:rPr>
        <mc:AlternateContent>
          <mc:Choice Requires="wps">
            <w:drawing>
              <wp:anchor distT="0" distB="0" distL="114300" distR="114300" simplePos="0" relativeHeight="251707392" behindDoc="0" locked="0" layoutInCell="1" allowOverlap="1" wp14:anchorId="1DD98727" wp14:editId="04C2CB62">
                <wp:simplePos x="0" y="0"/>
                <wp:positionH relativeFrom="page">
                  <wp:posOffset>581025</wp:posOffset>
                </wp:positionH>
                <wp:positionV relativeFrom="paragraph">
                  <wp:posOffset>224154</wp:posOffset>
                </wp:positionV>
                <wp:extent cx="6400800" cy="2524125"/>
                <wp:effectExtent l="0" t="0" r="0" b="0"/>
                <wp:wrapNone/>
                <wp:docPr id="59" name="Títul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2524125"/>
                        </a:xfrm>
                        <a:prstGeom prst="rect">
                          <a:avLst/>
                        </a:prstGeom>
                      </wps:spPr>
                      <wps:txbx>
                        <w:txbxContent>
                          <w:p w14:paraId="5B6D0496" w14:textId="401F6F78" w:rsidR="00C1423B" w:rsidRDefault="00C1423B" w:rsidP="00C1423B">
                            <w:pPr>
                              <w:jc w:val="center"/>
                              <w:rPr>
                                <w:rFonts w:ascii="Gotham Black" w:hAnsi="Gotham Black"/>
                                <w:color w:val="E5CC80"/>
                                <w:kern w:val="24"/>
                                <w:sz w:val="70"/>
                                <w:szCs w:val="70"/>
                                <w:lang w:val="pt-BR"/>
                              </w:rPr>
                            </w:pPr>
                            <w:r>
                              <w:rPr>
                                <w:rFonts w:ascii="Gotham Black" w:hAnsi="Gotham Black"/>
                                <w:color w:val="E5CC80"/>
                                <w:kern w:val="24"/>
                                <w:sz w:val="70"/>
                                <w:szCs w:val="70"/>
                                <w:lang w:val="pt-BR"/>
                              </w:rPr>
                              <w:t>SISTEMA WEB</w:t>
                            </w:r>
                            <w:r w:rsidR="007E320E">
                              <w:rPr>
                                <w:rFonts w:ascii="Gotham Black" w:hAnsi="Gotham Black"/>
                                <w:color w:val="E5CC80"/>
                                <w:kern w:val="24"/>
                                <w:sz w:val="70"/>
                                <w:szCs w:val="70"/>
                                <w:lang w:val="pt-BR"/>
                              </w:rPr>
                              <w:t xml:space="preserve"> PARA</w:t>
                            </w:r>
                          </w:p>
                          <w:p w14:paraId="699B2475" w14:textId="55948160" w:rsidR="007E320E" w:rsidRDefault="007E320E" w:rsidP="00C1423B">
                            <w:pPr>
                              <w:jc w:val="center"/>
                              <w:rPr>
                                <w:rFonts w:ascii="Gotham Black" w:hAnsi="Gotham Black"/>
                                <w:color w:val="E5CC80"/>
                                <w:kern w:val="24"/>
                                <w:sz w:val="70"/>
                                <w:szCs w:val="70"/>
                                <w:lang w:val="pt-BR"/>
                              </w:rPr>
                            </w:pPr>
                            <w:r>
                              <w:rPr>
                                <w:rFonts w:ascii="Gotham Black" w:hAnsi="Gotham Black"/>
                                <w:color w:val="E5CC80"/>
                                <w:kern w:val="24"/>
                                <w:sz w:val="70"/>
                                <w:szCs w:val="70"/>
                                <w:lang w:val="pt-BR"/>
                              </w:rPr>
                              <w:t>AL</w:t>
                            </w:r>
                            <w:r w:rsidR="00CF1EB6">
                              <w:rPr>
                                <w:rFonts w:ascii="Gotham Black" w:hAnsi="Gotham Black"/>
                                <w:color w:val="E5CC80"/>
                                <w:kern w:val="24"/>
                                <w:sz w:val="70"/>
                                <w:szCs w:val="70"/>
                                <w:lang w:val="pt-BR"/>
                              </w:rPr>
                              <w:t>UGUEL</w:t>
                            </w:r>
                            <w:r>
                              <w:rPr>
                                <w:rFonts w:ascii="Gotham Black" w:hAnsi="Gotham Black"/>
                                <w:color w:val="E5CC80"/>
                                <w:kern w:val="24"/>
                                <w:sz w:val="70"/>
                                <w:szCs w:val="70"/>
                                <w:lang w:val="pt-BR"/>
                              </w:rPr>
                              <w:t xml:space="preserve"> DE EQUIPAMENTOS</w:t>
                            </w:r>
                          </w:p>
                          <w:p w14:paraId="61D0802D" w14:textId="42710730" w:rsidR="007E320E" w:rsidRPr="009D72E0" w:rsidRDefault="007E320E" w:rsidP="00C1423B">
                            <w:pPr>
                              <w:jc w:val="center"/>
                              <w:rPr>
                                <w:rFonts w:ascii="Gotham Black" w:hAnsi="Gotham Black"/>
                                <w:color w:val="E5CC80"/>
                                <w:kern w:val="24"/>
                                <w:sz w:val="70"/>
                                <w:szCs w:val="70"/>
                                <w:lang w:val="pt-BR"/>
                              </w:rPr>
                            </w:pPr>
                            <w:r>
                              <w:rPr>
                                <w:rFonts w:ascii="Gotham Black" w:hAnsi="Gotham Black"/>
                                <w:color w:val="E5CC80"/>
                                <w:kern w:val="24"/>
                                <w:sz w:val="70"/>
                                <w:szCs w:val="70"/>
                                <w:lang w:val="pt-BR"/>
                              </w:rPr>
                              <w:t>DE SOLDAGEM</w:t>
                            </w:r>
                            <w:r w:rsidR="00AA2D23">
                              <w:rPr>
                                <w:rFonts w:ascii="Gotham Black" w:hAnsi="Gotham Black"/>
                                <w:color w:val="E5CC80"/>
                                <w:kern w:val="24"/>
                                <w:sz w:val="70"/>
                                <w:szCs w:val="70"/>
                                <w:lang w:val="pt-BR"/>
                              </w:rPr>
                              <w:t xml:space="preserve"> E DE CORTE PLASMA MANUAL</w:t>
                            </w:r>
                          </w:p>
                          <w:p w14:paraId="3A6BC00C" w14:textId="24EEC700" w:rsidR="00417C42" w:rsidRPr="009D72E0" w:rsidRDefault="007B30C2" w:rsidP="009D72E0">
                            <w:pPr>
                              <w:jc w:val="center"/>
                              <w:rPr>
                                <w:rFonts w:ascii="Gotham Black" w:hAnsi="Gotham Black"/>
                                <w:color w:val="E5CC80"/>
                                <w:kern w:val="24"/>
                                <w:sz w:val="70"/>
                                <w:szCs w:val="70"/>
                                <w:lang w:val="pt-BR"/>
                              </w:rPr>
                            </w:pPr>
                            <w:r w:rsidRPr="009D72E0">
                              <w:rPr>
                                <w:rFonts w:ascii="Gotham Black" w:hAnsi="Gotham Black"/>
                                <w:color w:val="E5CC80"/>
                                <w:kern w:val="24"/>
                                <w:sz w:val="70"/>
                                <w:szCs w:val="70"/>
                                <w:lang w:val="pt-BR"/>
                              </w:rPr>
                              <w:tab/>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1DD98727" id="_x0000_t202" coordsize="21600,21600" o:spt="202" path="m,l,21600r21600,l21600,xe">
                <v:stroke joinstyle="miter"/>
                <v:path gradientshapeok="t" o:connecttype="rect"/>
              </v:shapetype>
              <v:shape id="Título 1" o:spid="_x0000_s1026" type="#_x0000_t202" style="position:absolute;margin-left:45.75pt;margin-top:17.65pt;width:7in;height:198.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" filled="f" stroked="f">
                <v:textbox>
                  <w:txbxContent>
                    <w:p w14:paraId="5B6D0496" w14:textId="401F6F78" w:rsidR="00C1423B" w:rsidRDefault="00C1423B" w:rsidP="00C1423B">
                      <w:pPr>
                        <w:jc w:val="center"/>
                        <w:rPr>
                          <w:rFonts w:ascii="Gotham Black" w:hAnsi="Gotham Black"/>
                          <w:color w:val="E5CC80"/>
                          <w:kern w:val="24"/>
                          <w:sz w:val="70"/>
                          <w:szCs w:val="70"/>
                          <w:lang w:val="pt-BR"/>
                        </w:rPr>
                      </w:pPr>
                      <w:r>
                        <w:rPr>
                          <w:rFonts w:ascii="Gotham Black" w:hAnsi="Gotham Black"/>
                          <w:color w:val="E5CC80"/>
                          <w:kern w:val="24"/>
                          <w:sz w:val="70"/>
                          <w:szCs w:val="70"/>
                          <w:lang w:val="pt-BR"/>
                        </w:rPr>
                        <w:t>SISTEMA WEB</w:t>
                      </w:r>
                      <w:r w:rsidR="007E320E">
                        <w:rPr>
                          <w:rFonts w:ascii="Gotham Black" w:hAnsi="Gotham Black"/>
                          <w:color w:val="E5CC80"/>
                          <w:kern w:val="24"/>
                          <w:sz w:val="70"/>
                          <w:szCs w:val="70"/>
                          <w:lang w:val="pt-BR"/>
                        </w:rPr>
                        <w:t xml:space="preserve"> PARA</w:t>
                      </w:r>
                    </w:p>
                    <w:p w14:paraId="699B2475" w14:textId="55948160" w:rsidR="007E320E" w:rsidRDefault="007E320E" w:rsidP="00C1423B">
                      <w:pPr>
                        <w:jc w:val="center"/>
                        <w:rPr>
                          <w:rFonts w:ascii="Gotham Black" w:hAnsi="Gotham Black"/>
                          <w:color w:val="E5CC80"/>
                          <w:kern w:val="24"/>
                          <w:sz w:val="70"/>
                          <w:szCs w:val="70"/>
                          <w:lang w:val="pt-BR"/>
                        </w:rPr>
                      </w:pPr>
                      <w:r>
                        <w:rPr>
                          <w:rFonts w:ascii="Gotham Black" w:hAnsi="Gotham Black"/>
                          <w:color w:val="E5CC80"/>
                          <w:kern w:val="24"/>
                          <w:sz w:val="70"/>
                          <w:szCs w:val="70"/>
                          <w:lang w:val="pt-BR"/>
                        </w:rPr>
                        <w:t>AL</w:t>
                      </w:r>
                      <w:r w:rsidR="00CF1EB6">
                        <w:rPr>
                          <w:rFonts w:ascii="Gotham Black" w:hAnsi="Gotham Black"/>
                          <w:color w:val="E5CC80"/>
                          <w:kern w:val="24"/>
                          <w:sz w:val="70"/>
                          <w:szCs w:val="70"/>
                          <w:lang w:val="pt-BR"/>
                        </w:rPr>
                        <w:t>UGUEL</w:t>
                      </w:r>
                      <w:r>
                        <w:rPr>
                          <w:rFonts w:ascii="Gotham Black" w:hAnsi="Gotham Black"/>
                          <w:color w:val="E5CC80"/>
                          <w:kern w:val="24"/>
                          <w:sz w:val="70"/>
                          <w:szCs w:val="70"/>
                          <w:lang w:val="pt-BR"/>
                        </w:rPr>
                        <w:t xml:space="preserve"> DE EQUIPAMENTOS</w:t>
                      </w:r>
                    </w:p>
                    <w:p w14:paraId="61D0802D" w14:textId="42710730" w:rsidR="007E320E" w:rsidRPr="009D72E0" w:rsidRDefault="007E320E" w:rsidP="00C1423B">
                      <w:pPr>
                        <w:jc w:val="center"/>
                        <w:rPr>
                          <w:rFonts w:ascii="Gotham Black" w:hAnsi="Gotham Black"/>
                          <w:color w:val="E5CC80"/>
                          <w:kern w:val="24"/>
                          <w:sz w:val="70"/>
                          <w:szCs w:val="70"/>
                          <w:lang w:val="pt-BR"/>
                        </w:rPr>
                      </w:pPr>
                      <w:r>
                        <w:rPr>
                          <w:rFonts w:ascii="Gotham Black" w:hAnsi="Gotham Black"/>
                          <w:color w:val="E5CC80"/>
                          <w:kern w:val="24"/>
                          <w:sz w:val="70"/>
                          <w:szCs w:val="70"/>
                          <w:lang w:val="pt-BR"/>
                        </w:rPr>
                        <w:t>DE SOLDAGEM</w:t>
                      </w:r>
                      <w:r w:rsidR="00AA2D23">
                        <w:rPr>
                          <w:rFonts w:ascii="Gotham Black" w:hAnsi="Gotham Black"/>
                          <w:color w:val="E5CC80"/>
                          <w:kern w:val="24"/>
                          <w:sz w:val="70"/>
                          <w:szCs w:val="70"/>
                          <w:lang w:val="pt-BR"/>
                        </w:rPr>
                        <w:t xml:space="preserve"> E DE CORTE PLASMA MANUAL</w:t>
                      </w:r>
                    </w:p>
                    <w:p w14:paraId="3A6BC00C" w14:textId="24EEC700" w:rsidR="00417C42" w:rsidRPr="009D72E0" w:rsidRDefault="007B30C2" w:rsidP="009D72E0">
                      <w:pPr>
                        <w:jc w:val="center"/>
                        <w:rPr>
                          <w:rFonts w:ascii="Gotham Black" w:hAnsi="Gotham Black"/>
                          <w:color w:val="E5CC80"/>
                          <w:kern w:val="24"/>
                          <w:sz w:val="70"/>
                          <w:szCs w:val="70"/>
                          <w:lang w:val="pt-BR"/>
                        </w:rPr>
                      </w:pPr>
                      <w:r w:rsidRPr="009D72E0">
                        <w:rPr>
                          <w:rFonts w:ascii="Gotham Black" w:hAnsi="Gotham Black"/>
                          <w:color w:val="E5CC80"/>
                          <w:kern w:val="24"/>
                          <w:sz w:val="70"/>
                          <w:szCs w:val="70"/>
                          <w:lang w:val="pt-BR"/>
                        </w:rPr>
                        <w:tab/>
                      </w:r>
                    </w:p>
                  </w:txbxContent>
                </v:textbox>
                <w10:wrap anchorx="page"/>
              </v:shape>
            </w:pict>
          </mc:Fallback>
        </mc:AlternateContent>
      </w:r>
    </w:p>
    <w:p w14:paraId="0B66ABFA" w14:textId="05BD486D" w:rsidR="00C043C9" w:rsidRPr="00776713" w:rsidRDefault="00540893">
      <w:pPr>
        <w:pStyle w:val="Corpodetexto"/>
        <w:rPr>
          <w:b/>
          <w:color w:val="000000" w:themeColor="text1"/>
          <w:sz w:val="20"/>
        </w:rPr>
      </w:pPr>
      <w:r w:rsidRPr="00776713">
        <w:rPr>
          <w:b/>
          <w:bCs/>
          <w:color w:val="DDBE59"/>
          <w:kern w:val="24"/>
          <w:sz w:val="64"/>
          <w:szCs w:val="64"/>
        </w:rPr>
        <w:tab/>
      </w:r>
    </w:p>
    <w:p w14:paraId="7CE044DF" w14:textId="2FB585AF" w:rsidR="00C043C9" w:rsidRPr="00776713" w:rsidRDefault="00941D19" w:rsidP="00941D19">
      <w:pPr>
        <w:pStyle w:val="Corpodetexto"/>
        <w:tabs>
          <w:tab w:val="left" w:pos="7440"/>
        </w:tabs>
        <w:rPr>
          <w:b/>
          <w:color w:val="000000" w:themeColor="text1"/>
          <w:sz w:val="20"/>
        </w:rPr>
      </w:pPr>
      <w:r w:rsidRPr="00776713">
        <w:rPr>
          <w:b/>
          <w:color w:val="000000" w:themeColor="text1"/>
          <w:sz w:val="20"/>
        </w:rPr>
        <w:tab/>
      </w:r>
    </w:p>
    <w:p w14:paraId="42BF21E9" w14:textId="34C144C6" w:rsidR="00C043C9" w:rsidRPr="00776713" w:rsidRDefault="001F6666" w:rsidP="001F6666">
      <w:pPr>
        <w:pStyle w:val="Corpodetexto"/>
        <w:tabs>
          <w:tab w:val="left" w:pos="1568"/>
        </w:tabs>
        <w:rPr>
          <w:b/>
          <w:color w:val="000000" w:themeColor="text1"/>
          <w:sz w:val="20"/>
        </w:rPr>
      </w:pPr>
      <w:r w:rsidRPr="00776713">
        <w:rPr>
          <w:b/>
          <w:color w:val="000000" w:themeColor="text1"/>
          <w:sz w:val="20"/>
        </w:rPr>
        <w:tab/>
      </w:r>
    </w:p>
    <w:p w14:paraId="3984CE12" w14:textId="5812D69B" w:rsidR="00C043C9" w:rsidRPr="00776713" w:rsidRDefault="00C043C9">
      <w:pPr>
        <w:pStyle w:val="Corpodetexto"/>
        <w:rPr>
          <w:b/>
          <w:color w:val="000000" w:themeColor="text1"/>
          <w:sz w:val="20"/>
        </w:rPr>
      </w:pPr>
    </w:p>
    <w:p w14:paraId="36E26DFE" w14:textId="77777777" w:rsidR="00C043C9" w:rsidRPr="00776713" w:rsidRDefault="00C043C9">
      <w:pPr>
        <w:pStyle w:val="Corpodetexto"/>
        <w:rPr>
          <w:b/>
          <w:color w:val="000000" w:themeColor="text1"/>
          <w:sz w:val="20"/>
        </w:rPr>
      </w:pPr>
    </w:p>
    <w:p w14:paraId="77B41605" w14:textId="36B1E317" w:rsidR="00C043C9" w:rsidRPr="00776713" w:rsidRDefault="00C043C9">
      <w:pPr>
        <w:pStyle w:val="Corpodetexto"/>
        <w:rPr>
          <w:b/>
          <w:color w:val="000000" w:themeColor="text1"/>
          <w:sz w:val="20"/>
        </w:rPr>
      </w:pPr>
    </w:p>
    <w:p w14:paraId="52BDC3DD" w14:textId="21E95471" w:rsidR="00C043C9" w:rsidRPr="00776713" w:rsidRDefault="00C043C9">
      <w:pPr>
        <w:pStyle w:val="Corpodetexto"/>
        <w:rPr>
          <w:b/>
          <w:color w:val="000000" w:themeColor="text1"/>
          <w:sz w:val="20"/>
        </w:rPr>
      </w:pPr>
    </w:p>
    <w:p w14:paraId="550FCD7A" w14:textId="5EAE249B" w:rsidR="00C043C9" w:rsidRPr="00776713" w:rsidRDefault="00C043C9">
      <w:pPr>
        <w:pStyle w:val="Corpodetexto"/>
        <w:rPr>
          <w:b/>
          <w:color w:val="000000" w:themeColor="text1"/>
          <w:sz w:val="20"/>
        </w:rPr>
      </w:pPr>
    </w:p>
    <w:p w14:paraId="5A4A9324" w14:textId="77989F1A" w:rsidR="00C043C9" w:rsidRPr="00776713" w:rsidRDefault="00C043C9">
      <w:pPr>
        <w:pStyle w:val="Corpodetexto"/>
        <w:rPr>
          <w:b/>
          <w:color w:val="000000" w:themeColor="text1"/>
          <w:sz w:val="20"/>
        </w:rPr>
      </w:pPr>
    </w:p>
    <w:p w14:paraId="79FBB367" w14:textId="2BCBF2A1" w:rsidR="00C043C9" w:rsidRPr="00776713" w:rsidRDefault="00C043C9">
      <w:pPr>
        <w:pStyle w:val="Corpodetexto"/>
        <w:rPr>
          <w:b/>
          <w:color w:val="000000" w:themeColor="text1"/>
          <w:sz w:val="20"/>
        </w:rPr>
      </w:pPr>
    </w:p>
    <w:p w14:paraId="50BFC5DB" w14:textId="627776EB" w:rsidR="00C043C9" w:rsidRPr="00776713" w:rsidRDefault="00C043C9">
      <w:pPr>
        <w:pStyle w:val="Corpodetexto"/>
        <w:rPr>
          <w:b/>
          <w:color w:val="000000" w:themeColor="text1"/>
          <w:sz w:val="20"/>
        </w:rPr>
      </w:pPr>
    </w:p>
    <w:p w14:paraId="6816356D" w14:textId="6FE9912D" w:rsidR="00C043C9" w:rsidRPr="00776713" w:rsidRDefault="00C043C9">
      <w:pPr>
        <w:pStyle w:val="Corpodetexto"/>
        <w:rPr>
          <w:b/>
          <w:color w:val="000000" w:themeColor="text1"/>
          <w:sz w:val="20"/>
        </w:rPr>
      </w:pPr>
    </w:p>
    <w:p w14:paraId="370C92C1" w14:textId="351C9671" w:rsidR="00C043C9" w:rsidRPr="00776713" w:rsidRDefault="00AA2D23">
      <w:pPr>
        <w:pStyle w:val="Corpodetexto"/>
        <w:rPr>
          <w:b/>
          <w:color w:val="000000" w:themeColor="text1"/>
          <w:sz w:val="20"/>
        </w:rPr>
      </w:pPr>
      <w:r w:rsidRPr="00417C42">
        <w:rPr>
          <w:b/>
          <w:noProof/>
          <w:color w:val="FFFFFF"/>
          <w:w w:val="105"/>
          <w:sz w:val="26"/>
        </w:rPr>
        <mc:AlternateContent>
          <mc:Choice Requires="wps">
            <w:drawing>
              <wp:anchor distT="0" distB="0" distL="114300" distR="114300" simplePos="0" relativeHeight="251658240" behindDoc="0" locked="0" layoutInCell="1" allowOverlap="1" wp14:anchorId="469E21E0" wp14:editId="00B0E6AD">
                <wp:simplePos x="0" y="0"/>
                <wp:positionH relativeFrom="page">
                  <wp:align>center</wp:align>
                </wp:positionH>
                <wp:positionV relativeFrom="paragraph">
                  <wp:posOffset>220345</wp:posOffset>
                </wp:positionV>
                <wp:extent cx="6753225" cy="10160"/>
                <wp:effectExtent l="0" t="0" r="28575" b="27940"/>
                <wp:wrapNone/>
                <wp:docPr id="16" name="Conector reto 15">
                  <a:extLst xmlns:a="http://schemas.openxmlformats.org/drawingml/2006/main">
                    <a:ext uri="{FF2B5EF4-FFF2-40B4-BE49-F238E27FC236}">
                      <a16:creationId xmlns:a16="http://schemas.microsoft.com/office/drawing/2014/main" id="{A1B62EDF-71BE-4A7F-9F98-48BE57DE72D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53225" cy="10160"/>
                        </a:xfrm>
                        <a:prstGeom prst="line">
                          <a:avLst/>
                        </a:prstGeom>
                        <a:ln>
                          <a:solidFill>
                            <a:srgbClr val="E5CC8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D8A88B" id="Conector reto 15" o:spid="_x0000_s1026" style="position:absolute;z-index:25165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7.35pt" to="531.7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" strokecolor="#e5cc80">
                <o:lock v:ext="edit" shapetype="f"/>
                <w10:wrap anchorx="page"/>
              </v:line>
            </w:pict>
          </mc:Fallback>
        </mc:AlternateContent>
      </w:r>
    </w:p>
    <w:p w14:paraId="7866CF20" w14:textId="71D0B86D" w:rsidR="00C043C9" w:rsidRPr="00776713" w:rsidRDefault="00C043C9">
      <w:pPr>
        <w:pStyle w:val="Corpodetexto"/>
        <w:rPr>
          <w:b/>
          <w:color w:val="000000" w:themeColor="text1"/>
          <w:sz w:val="20"/>
        </w:rPr>
      </w:pPr>
    </w:p>
    <w:p w14:paraId="1B24F6BD" w14:textId="623CC188" w:rsidR="00C043C9" w:rsidRPr="00776713" w:rsidRDefault="00C043C9">
      <w:pPr>
        <w:pStyle w:val="Corpodetexto"/>
        <w:rPr>
          <w:b/>
          <w:color w:val="000000" w:themeColor="text1"/>
          <w:sz w:val="20"/>
        </w:rPr>
      </w:pPr>
    </w:p>
    <w:p w14:paraId="30DCEAFB" w14:textId="15495EBB" w:rsidR="004C4732" w:rsidRPr="00776713" w:rsidRDefault="004C4732">
      <w:pPr>
        <w:pStyle w:val="Corpodetexto"/>
        <w:rPr>
          <w:b/>
          <w:color w:val="000000" w:themeColor="text1"/>
          <w:sz w:val="20"/>
        </w:rPr>
      </w:pPr>
    </w:p>
    <w:p w14:paraId="0FEF8EF2" w14:textId="06CF7931" w:rsidR="0033001F" w:rsidRDefault="0033001F" w:rsidP="00EF541A">
      <w:pPr>
        <w:spacing w:before="40" w:line="319" w:lineRule="auto"/>
        <w:ind w:left="130" w:right="5523"/>
        <w:rPr>
          <w:b/>
          <w:color w:val="DDBE59"/>
          <w:sz w:val="26"/>
        </w:rPr>
      </w:pPr>
    </w:p>
    <w:p w14:paraId="330A0D42" w14:textId="3DACF3F5" w:rsidR="00F05788" w:rsidRDefault="00F05788" w:rsidP="00EF541A">
      <w:pPr>
        <w:spacing w:before="40" w:line="319" w:lineRule="auto"/>
        <w:ind w:left="130" w:right="5523"/>
        <w:rPr>
          <w:b/>
          <w:color w:val="E5CC80"/>
          <w:sz w:val="26"/>
        </w:rPr>
      </w:pPr>
    </w:p>
    <w:p w14:paraId="03814709" w14:textId="333AFFB9" w:rsidR="00F05788" w:rsidRDefault="00F05788" w:rsidP="00EF541A">
      <w:pPr>
        <w:spacing w:before="40" w:line="319" w:lineRule="auto"/>
        <w:ind w:left="130" w:right="5523"/>
        <w:rPr>
          <w:b/>
          <w:color w:val="E5CC80"/>
          <w:sz w:val="26"/>
        </w:rPr>
      </w:pPr>
    </w:p>
    <w:p w14:paraId="0806D9DF" w14:textId="6F402388" w:rsidR="00C043C9" w:rsidRPr="00F05788" w:rsidRDefault="00845240" w:rsidP="00EF541A">
      <w:pPr>
        <w:spacing w:before="40" w:line="319" w:lineRule="auto"/>
        <w:ind w:left="130" w:right="5523"/>
        <w:rPr>
          <w:b/>
          <w:color w:val="E5CC80"/>
          <w:sz w:val="26"/>
        </w:rPr>
      </w:pPr>
      <w:r w:rsidRPr="00417C42">
        <w:rPr>
          <w:b/>
          <w:noProof/>
          <w:color w:val="FFFFFF"/>
          <w:w w:val="105"/>
          <w:sz w:val="26"/>
        </w:rPr>
        <mc:AlternateContent>
          <mc:Choice Requires="wps">
            <w:drawing>
              <wp:anchor distT="0" distB="0" distL="114300" distR="114300" simplePos="0" relativeHeight="251708416" behindDoc="0" locked="0" layoutInCell="1" allowOverlap="1" wp14:anchorId="73B20155" wp14:editId="0AA01504">
                <wp:simplePos x="0" y="0"/>
                <wp:positionH relativeFrom="margin">
                  <wp:align>left</wp:align>
                </wp:positionH>
                <wp:positionV relativeFrom="paragraph">
                  <wp:posOffset>278130</wp:posOffset>
                </wp:positionV>
                <wp:extent cx="6315075" cy="368935"/>
                <wp:effectExtent l="0" t="0" r="0" b="0"/>
                <wp:wrapNone/>
                <wp:docPr id="15" name="Retângulo 14">
                  <a:extLst xmlns:a="http://schemas.openxmlformats.org/drawingml/2006/main">
                    <a:ext uri="{FF2B5EF4-FFF2-40B4-BE49-F238E27FC236}">
                      <a16:creationId xmlns:a16="http://schemas.microsoft.com/office/drawing/2014/main" id="{A87A799F-B4EE-4F7C-8DF4-1A9603278F02}"/>
                    </a:ext>
                  </a:extLst>
                </wp:docPr>
                <wp:cNvGraphicFramePr/>
                <a:graphic xmlns:a="http://schemas.openxmlformats.org/drawingml/2006/main">
                  <a:graphicData uri="http://schemas.microsoft.com/office/word/2010/wordprocessingShape">
                    <wps:wsp>
                      <wps:cNvSpPr/>
                      <wps:spPr>
                        <a:xfrm>
                          <a:off x="0" y="0"/>
                          <a:ext cx="6315075" cy="368935"/>
                        </a:xfrm>
                        <a:prstGeom prst="rect">
                          <a:avLst/>
                        </a:prstGeom>
                      </wps:spPr>
                      <wps:txbx>
                        <w:txbxContent>
                          <w:p w14:paraId="6FDE0BFF" w14:textId="7ED81E36" w:rsidR="00845240" w:rsidRPr="00DA7768" w:rsidRDefault="00845240" w:rsidP="00845240">
                            <w:pPr>
                              <w:jc w:val="both"/>
                              <w:rPr>
                                <w:rFonts w:ascii="Gotham Book" w:hAnsi="Gotham Book" w:cs="Gotham Book"/>
                                <w:b/>
                                <w:bCs/>
                                <w:color w:val="FFFFFF" w:themeColor="background1"/>
                                <w:kern w:val="24"/>
                                <w:sz w:val="32"/>
                                <w:szCs w:val="32"/>
                                <w:lang w:val="pt-BR"/>
                              </w:rPr>
                            </w:pPr>
                            <w:r w:rsidRPr="00DA7768">
                              <w:rPr>
                                <w:rFonts w:ascii="Gotham Bold" w:hAnsi="Gotham Bold" w:cs="Gotham Book"/>
                                <w:b/>
                                <w:bCs/>
                                <w:color w:val="FFFFFF" w:themeColor="background1"/>
                                <w:kern w:val="24"/>
                                <w:sz w:val="32"/>
                                <w:szCs w:val="32"/>
                                <w:lang w:val="pt-BR"/>
                              </w:rPr>
                              <w:t>ALUNO:</w:t>
                            </w:r>
                            <w:r w:rsidRPr="00DA7768">
                              <w:rPr>
                                <w:rFonts w:ascii="Gotham Book" w:hAnsi="Gotham Book" w:cs="Gotham Book"/>
                                <w:b/>
                                <w:bCs/>
                                <w:color w:val="FFFFFF" w:themeColor="background1"/>
                                <w:kern w:val="24"/>
                                <w:sz w:val="32"/>
                                <w:szCs w:val="32"/>
                                <w:lang w:val="pt-BR"/>
                              </w:rPr>
                              <w:t xml:space="preserve"> </w:t>
                            </w:r>
                            <w:r w:rsidR="00A90DA5">
                              <w:rPr>
                                <w:rFonts w:ascii="Gotham Book" w:hAnsi="Gotham Book" w:cs="Gotham Book"/>
                                <w:b/>
                                <w:bCs/>
                                <w:color w:val="FFFFFF" w:themeColor="background1"/>
                                <w:kern w:val="24"/>
                                <w:sz w:val="32"/>
                                <w:szCs w:val="32"/>
                                <w:lang w:val="pt-BR"/>
                              </w:rPr>
                              <w:t>Gabriel Campos de Bastiani</w:t>
                            </w:r>
                          </w:p>
                          <w:p w14:paraId="52B34DFF" w14:textId="232D51D0" w:rsidR="00417C42" w:rsidRPr="00DA7768" w:rsidRDefault="00845240" w:rsidP="00845240">
                            <w:pPr>
                              <w:jc w:val="both"/>
                              <w:rPr>
                                <w:rFonts w:ascii="Gotham Book" w:hAnsi="Gotham Book" w:cs="Gotham Book"/>
                                <w:b/>
                                <w:bCs/>
                                <w:color w:val="FFFFFF" w:themeColor="background1"/>
                                <w:kern w:val="24"/>
                                <w:sz w:val="32"/>
                                <w:szCs w:val="32"/>
                                <w:lang w:val="pt-BR"/>
                              </w:rPr>
                            </w:pPr>
                            <w:r w:rsidRPr="00DA7768">
                              <w:rPr>
                                <w:rFonts w:ascii="Gotham Bold" w:hAnsi="Gotham Bold" w:cs="Gotham Book"/>
                                <w:b/>
                                <w:bCs/>
                                <w:color w:val="FFFFFF" w:themeColor="background1"/>
                                <w:kern w:val="24"/>
                                <w:sz w:val="32"/>
                                <w:szCs w:val="32"/>
                                <w:lang w:val="pt-BR"/>
                              </w:rPr>
                              <w:t>ORIENTADOR:</w:t>
                            </w:r>
                            <w:r w:rsidRPr="00DA7768">
                              <w:rPr>
                                <w:rFonts w:ascii="Gotham Book" w:hAnsi="Gotham Book" w:cs="Gotham Book"/>
                                <w:b/>
                                <w:bCs/>
                                <w:color w:val="FFFFFF" w:themeColor="background1"/>
                                <w:kern w:val="24"/>
                                <w:sz w:val="32"/>
                                <w:szCs w:val="32"/>
                                <w:lang w:val="pt-BR"/>
                              </w:rPr>
                              <w:t xml:space="preserve"> </w:t>
                            </w:r>
                            <w:r w:rsidR="009C76FC">
                              <w:rPr>
                                <w:rFonts w:ascii="Gotham Book" w:hAnsi="Gotham Book" w:cs="Gotham Book"/>
                                <w:b/>
                                <w:bCs/>
                                <w:color w:val="FFFFFF" w:themeColor="background1"/>
                                <w:kern w:val="24"/>
                                <w:sz w:val="32"/>
                                <w:szCs w:val="32"/>
                                <w:lang w:val="pt-BR"/>
                              </w:rPr>
                              <w:t>Filipi Damasceno Vianna</w:t>
                            </w:r>
                          </w:p>
                        </w:txbxContent>
                      </wps:txbx>
                      <wps:bodyPr wrap="square">
                        <a:spAutoFit/>
                      </wps:bodyPr>
                    </wps:wsp>
                  </a:graphicData>
                </a:graphic>
              </wp:anchor>
            </w:drawing>
          </mc:Choice>
          <mc:Fallback>
            <w:pict>
              <v:rect w14:anchorId="73B20155" id="Retângulo 14" o:spid="_x0000_s1027" style="position:absolute;left:0;text-align:left;margin-left:0;margin-top:21.9pt;width:497.25pt;height:29.0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" filled="f" stroked="f">
                <v:textbox style="mso-fit-shape-to-text:t">
                  <w:txbxContent>
                    <w:p w14:paraId="6FDE0BFF" w14:textId="7ED81E36" w:rsidR="00845240" w:rsidRPr="00DA7768" w:rsidRDefault="00845240" w:rsidP="00845240">
                      <w:pPr>
                        <w:jc w:val="both"/>
                        <w:rPr>
                          <w:rFonts w:ascii="Gotham Book" w:hAnsi="Gotham Book" w:cs="Gotham Book"/>
                          <w:b/>
                          <w:bCs/>
                          <w:color w:val="FFFFFF" w:themeColor="background1"/>
                          <w:kern w:val="24"/>
                          <w:sz w:val="32"/>
                          <w:szCs w:val="32"/>
                          <w:lang w:val="pt-BR"/>
                        </w:rPr>
                      </w:pPr>
                      <w:r w:rsidRPr="00DA7768">
                        <w:rPr>
                          <w:rFonts w:ascii="Gotham Bold" w:hAnsi="Gotham Bold" w:cs="Gotham Book"/>
                          <w:b/>
                          <w:bCs/>
                          <w:color w:val="FFFFFF" w:themeColor="background1"/>
                          <w:kern w:val="24"/>
                          <w:sz w:val="32"/>
                          <w:szCs w:val="32"/>
                          <w:lang w:val="pt-BR"/>
                        </w:rPr>
                        <w:t>ALUNO:</w:t>
                      </w:r>
                      <w:r w:rsidRPr="00DA7768">
                        <w:rPr>
                          <w:rFonts w:ascii="Gotham Book" w:hAnsi="Gotham Book" w:cs="Gotham Book"/>
                          <w:b/>
                          <w:bCs/>
                          <w:color w:val="FFFFFF" w:themeColor="background1"/>
                          <w:kern w:val="24"/>
                          <w:sz w:val="32"/>
                          <w:szCs w:val="32"/>
                          <w:lang w:val="pt-BR"/>
                        </w:rPr>
                        <w:t xml:space="preserve"> </w:t>
                      </w:r>
                      <w:r w:rsidR="00A90DA5">
                        <w:rPr>
                          <w:rFonts w:ascii="Gotham Book" w:hAnsi="Gotham Book" w:cs="Gotham Book"/>
                          <w:b/>
                          <w:bCs/>
                          <w:color w:val="FFFFFF" w:themeColor="background1"/>
                          <w:kern w:val="24"/>
                          <w:sz w:val="32"/>
                          <w:szCs w:val="32"/>
                          <w:lang w:val="pt-BR"/>
                        </w:rPr>
                        <w:t>Gabriel Campos de Bastiani</w:t>
                      </w:r>
                    </w:p>
                    <w:p w14:paraId="52B34DFF" w14:textId="232D51D0" w:rsidR="00417C42" w:rsidRPr="00DA7768" w:rsidRDefault="00845240" w:rsidP="00845240">
                      <w:pPr>
                        <w:jc w:val="both"/>
                        <w:rPr>
                          <w:rFonts w:ascii="Gotham Book" w:hAnsi="Gotham Book" w:cs="Gotham Book"/>
                          <w:b/>
                          <w:bCs/>
                          <w:color w:val="FFFFFF" w:themeColor="background1"/>
                          <w:kern w:val="24"/>
                          <w:sz w:val="32"/>
                          <w:szCs w:val="32"/>
                          <w:lang w:val="pt-BR"/>
                        </w:rPr>
                      </w:pPr>
                      <w:r w:rsidRPr="00DA7768">
                        <w:rPr>
                          <w:rFonts w:ascii="Gotham Bold" w:hAnsi="Gotham Bold" w:cs="Gotham Book"/>
                          <w:b/>
                          <w:bCs/>
                          <w:color w:val="FFFFFF" w:themeColor="background1"/>
                          <w:kern w:val="24"/>
                          <w:sz w:val="32"/>
                          <w:szCs w:val="32"/>
                          <w:lang w:val="pt-BR"/>
                        </w:rPr>
                        <w:t>ORIENTADOR:</w:t>
                      </w:r>
                      <w:r w:rsidRPr="00DA7768">
                        <w:rPr>
                          <w:rFonts w:ascii="Gotham Book" w:hAnsi="Gotham Book" w:cs="Gotham Book"/>
                          <w:b/>
                          <w:bCs/>
                          <w:color w:val="FFFFFF" w:themeColor="background1"/>
                          <w:kern w:val="24"/>
                          <w:sz w:val="32"/>
                          <w:szCs w:val="32"/>
                          <w:lang w:val="pt-BR"/>
                        </w:rPr>
                        <w:t xml:space="preserve"> </w:t>
                      </w:r>
                      <w:r w:rsidR="009C76FC">
                        <w:rPr>
                          <w:rFonts w:ascii="Gotham Book" w:hAnsi="Gotham Book" w:cs="Gotham Book"/>
                          <w:b/>
                          <w:bCs/>
                          <w:color w:val="FFFFFF" w:themeColor="background1"/>
                          <w:kern w:val="24"/>
                          <w:sz w:val="32"/>
                          <w:szCs w:val="32"/>
                          <w:lang w:val="pt-BR"/>
                        </w:rPr>
                        <w:t>Filipi Damasceno Vianna</w:t>
                      </w:r>
                    </w:p>
                  </w:txbxContent>
                </v:textbox>
                <w10:wrap anchorx="margin"/>
              </v:rect>
            </w:pict>
          </mc:Fallback>
        </mc:AlternateContent>
      </w:r>
    </w:p>
    <w:p w14:paraId="0070CFE1" w14:textId="7EDD1422" w:rsidR="00024DB4" w:rsidRPr="00776713" w:rsidRDefault="00024DB4" w:rsidP="00EF541A">
      <w:pPr>
        <w:spacing w:before="40" w:line="319" w:lineRule="auto"/>
        <w:ind w:left="130" w:right="5523"/>
        <w:rPr>
          <w:b/>
          <w:color w:val="DDBE59"/>
          <w:sz w:val="26"/>
        </w:rPr>
      </w:pPr>
    </w:p>
    <w:p w14:paraId="6374D2B2" w14:textId="3FB81761" w:rsidR="00024DB4" w:rsidRPr="00776713" w:rsidRDefault="00417C42" w:rsidP="00417C42">
      <w:pPr>
        <w:tabs>
          <w:tab w:val="left" w:pos="1450"/>
        </w:tabs>
        <w:spacing w:before="40" w:line="319" w:lineRule="auto"/>
        <w:ind w:left="130" w:right="5523"/>
        <w:rPr>
          <w:b/>
          <w:color w:val="DDBE59"/>
          <w:sz w:val="26"/>
        </w:rPr>
      </w:pPr>
      <w:r>
        <w:rPr>
          <w:b/>
          <w:color w:val="DDBE59"/>
          <w:sz w:val="26"/>
        </w:rPr>
        <w:tab/>
      </w:r>
    </w:p>
    <w:p w14:paraId="5B33CA3F" w14:textId="6102B0BA" w:rsidR="00024DB4" w:rsidRPr="00776713" w:rsidRDefault="00024DB4" w:rsidP="00EF541A">
      <w:pPr>
        <w:spacing w:before="40" w:line="319" w:lineRule="auto"/>
        <w:ind w:left="130" w:right="5523"/>
        <w:rPr>
          <w:b/>
          <w:color w:val="DDBE59"/>
          <w:sz w:val="26"/>
        </w:rPr>
      </w:pPr>
    </w:p>
    <w:p w14:paraId="09E10087" w14:textId="06AB6F3C" w:rsidR="00C043C9" w:rsidRPr="00776713" w:rsidRDefault="00845240">
      <w:pPr>
        <w:spacing w:line="319" w:lineRule="auto"/>
        <w:rPr>
          <w:sz w:val="26"/>
        </w:rPr>
        <w:sectPr w:rsidR="00C043C9" w:rsidRPr="00776713" w:rsidSect="00D43E05">
          <w:headerReference w:type="even" r:id="rId8"/>
          <w:headerReference w:type="default" r:id="rId9"/>
          <w:footerReference w:type="even" r:id="rId10"/>
          <w:footerReference w:type="default" r:id="rId11"/>
          <w:headerReference w:type="first" r:id="rId12"/>
          <w:footerReference w:type="first" r:id="rId13"/>
          <w:type w:val="continuous"/>
          <w:pgSz w:w="11910" w:h="16840"/>
          <w:pgMar w:top="480" w:right="0" w:bottom="280" w:left="1060" w:header="720" w:footer="720" w:gutter="0"/>
          <w:pgNumType w:start="1"/>
          <w:cols w:space="720"/>
          <w:docGrid w:linePitch="299"/>
        </w:sectPr>
      </w:pPr>
      <w:r>
        <w:rPr>
          <w:noProof/>
          <w:sz w:val="26"/>
        </w:rPr>
        <mc:AlternateContent>
          <mc:Choice Requires="wpg">
            <w:drawing>
              <wp:anchor distT="0" distB="0" distL="114300" distR="114300" simplePos="0" relativeHeight="251711488" behindDoc="0" locked="0" layoutInCell="1" allowOverlap="1" wp14:anchorId="79D70E76" wp14:editId="1311EF5E">
                <wp:simplePos x="0" y="0"/>
                <wp:positionH relativeFrom="page">
                  <wp:align>center</wp:align>
                </wp:positionH>
                <wp:positionV relativeFrom="paragraph">
                  <wp:posOffset>1833880</wp:posOffset>
                </wp:positionV>
                <wp:extent cx="2895600" cy="387350"/>
                <wp:effectExtent l="0" t="0" r="0" b="0"/>
                <wp:wrapNone/>
                <wp:docPr id="62" name="Agrupar 62"/>
                <wp:cNvGraphicFramePr/>
                <a:graphic xmlns:a="http://schemas.openxmlformats.org/drawingml/2006/main">
                  <a:graphicData uri="http://schemas.microsoft.com/office/word/2010/wordprocessingGroup">
                    <wpg:wgp>
                      <wpg:cNvGrpSpPr/>
                      <wpg:grpSpPr>
                        <a:xfrm>
                          <a:off x="0" y="0"/>
                          <a:ext cx="2895600" cy="387350"/>
                          <a:chOff x="0" y="0"/>
                          <a:chExt cx="2895600" cy="387350"/>
                        </a:xfrm>
                      </wpg:grpSpPr>
                      <pic:pic xmlns:pic="http://schemas.openxmlformats.org/drawingml/2006/picture">
                        <pic:nvPicPr>
                          <pic:cNvPr id="10" name="Imagem 15">
                            <a:extLst>
                              <a:ext uri="{FF2B5EF4-FFF2-40B4-BE49-F238E27FC236}">
                                <a16:creationId xmlns:a16="http://schemas.microsoft.com/office/drawing/2014/main" id="{E5716142-35D3-4F45-9588-65C8AB05F7BC}"/>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3366" t="40152" r="54797" b="36836"/>
                          <a:stretch/>
                        </pic:blipFill>
                        <pic:spPr bwMode="auto">
                          <a:xfrm>
                            <a:off x="0" y="0"/>
                            <a:ext cx="1346200" cy="387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Imagem 6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479550" y="76200"/>
                            <a:ext cx="1416050" cy="210820"/>
                          </a:xfrm>
                          <a:prstGeom prst="rect">
                            <a:avLst/>
                          </a:prstGeom>
                          <a:noFill/>
                          <a:ln>
                            <a:noFill/>
                          </a:ln>
                        </pic:spPr>
                      </pic:pic>
                    </wpg:wgp>
                  </a:graphicData>
                </a:graphic>
              </wp:anchor>
            </w:drawing>
          </mc:Choice>
          <mc:Fallback>
            <w:pict>
              <v:group w14:anchorId="1D0F9FCC" id="Agrupar 62" o:spid="_x0000_s1026" style="position:absolute;margin-left:0;margin-top:144.4pt;width:228pt;height:30.5pt;z-index:251711488;mso-position-horizontal:center;mso-position-horizontal-relative:page" coordsize="28956,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5" o:spid="_x0000_s1027" type="#_x0000_t75" style="position:absolute;width:1346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">
                  <v:imagedata r:id="rId16" o:title="" croptop="26314f" cropbottom="24141f" cropleft="2206f" cropright="35912f"/>
                </v:shape>
                <v:shape id="Imagem 61" o:spid="_x0000_s1028" type="#_x0000_t75" style="position:absolute;left:14795;top:762;width:1416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">
                  <v:imagedata r:id="rId17" o:title=""/>
                </v:shape>
                <w10:wrap anchorx="page"/>
              </v:group>
            </w:pict>
          </mc:Fallback>
        </mc:AlternateContent>
      </w:r>
    </w:p>
    <w:p w14:paraId="17DDFD95" w14:textId="6AADAE0C" w:rsidR="00C043C9" w:rsidRPr="00776713" w:rsidRDefault="00B563AF">
      <w:pPr>
        <w:pStyle w:val="Corpodetexto"/>
        <w:rPr>
          <w:b/>
          <w:sz w:val="20"/>
        </w:rPr>
      </w:pPr>
      <w:r>
        <w:rPr>
          <w:b/>
          <w:noProof/>
          <w:sz w:val="20"/>
        </w:rPr>
        <w:lastRenderedPageBreak/>
        <mc:AlternateContent>
          <mc:Choice Requires="wpg">
            <w:drawing>
              <wp:anchor distT="0" distB="0" distL="114300" distR="114300" simplePos="0" relativeHeight="251702272" behindDoc="0" locked="0" layoutInCell="1" allowOverlap="1" wp14:anchorId="23FAE797" wp14:editId="422F9A82">
                <wp:simplePos x="0" y="0"/>
                <wp:positionH relativeFrom="page">
                  <wp:posOffset>2876550</wp:posOffset>
                </wp:positionH>
                <wp:positionV relativeFrom="paragraph">
                  <wp:posOffset>-171450</wp:posOffset>
                </wp:positionV>
                <wp:extent cx="2209800" cy="774700"/>
                <wp:effectExtent l="0" t="0" r="0" b="6350"/>
                <wp:wrapNone/>
                <wp:docPr id="7" name="Agrupar 7"/>
                <wp:cNvGraphicFramePr/>
                <a:graphic xmlns:a="http://schemas.openxmlformats.org/drawingml/2006/main">
                  <a:graphicData uri="http://schemas.microsoft.com/office/word/2010/wordprocessingGroup">
                    <wpg:wgp>
                      <wpg:cNvGrpSpPr/>
                      <wpg:grpSpPr>
                        <a:xfrm>
                          <a:off x="0" y="0"/>
                          <a:ext cx="2209800" cy="774700"/>
                          <a:chOff x="0" y="0"/>
                          <a:chExt cx="1976716" cy="774700"/>
                        </a:xfrm>
                      </wpg:grpSpPr>
                      <wps:wsp>
                        <wps:cNvPr id="3" name="Retângulo 8"/>
                        <wps:cNvSpPr/>
                        <wps:spPr>
                          <a:xfrm>
                            <a:off x="95250" y="584200"/>
                            <a:ext cx="1619250" cy="158750"/>
                          </a:xfrm>
                          <a:prstGeom prst="rect">
                            <a:avLst/>
                          </a:prstGeom>
                          <a:solidFill>
                            <a:srgbClr val="E5CC8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CaixaDeTexto 3"/>
                        <wps:cNvSpPr txBox="1"/>
                        <wps:spPr>
                          <a:xfrm>
                            <a:off x="0" y="0"/>
                            <a:ext cx="1976716" cy="774700"/>
                          </a:xfrm>
                          <a:prstGeom prst="rect">
                            <a:avLst/>
                          </a:prstGeom>
                          <a:noFill/>
                        </wps:spPr>
                        <wps:txbx>
                          <w:txbxContent>
                            <w:p w14:paraId="0B2014E1" w14:textId="0DBBF1FE" w:rsidR="00F05788" w:rsidRPr="00F05788" w:rsidRDefault="00F05788" w:rsidP="00F05788">
                              <w:pPr>
                                <w:jc w:val="center"/>
                                <w:rPr>
                                  <w:rFonts w:ascii="Rockness" w:hAnsi="Rockness"/>
                                  <w:color w:val="16252E"/>
                                  <w:kern w:val="24"/>
                                  <w:sz w:val="100"/>
                                  <w:szCs w:val="100"/>
                                  <w:lang w:val="pt-BR"/>
                                </w:rPr>
                              </w:pPr>
                              <w:r>
                                <w:rPr>
                                  <w:rFonts w:ascii="Rockness" w:hAnsi="Rockness"/>
                                  <w:color w:val="16252E"/>
                                  <w:kern w:val="24"/>
                                  <w:sz w:val="100"/>
                                  <w:szCs w:val="100"/>
                                  <w:lang w:val="pt-BR"/>
                                </w:rPr>
                                <w:t>Sumario</w:t>
                              </w:r>
                            </w:p>
                          </w:txbxContent>
                        </wps:txbx>
                        <wps:bodyPr wrap="square" rtlCol="0">
                          <a:noAutofit/>
                        </wps:bodyPr>
                      </wps:wsp>
                      <wps:wsp>
                        <wps:cNvPr id="6" name="Caixa de Texto 6"/>
                        <wps:cNvSpPr txBox="1"/>
                        <wps:spPr>
                          <a:xfrm>
                            <a:off x="946150" y="317500"/>
                            <a:ext cx="730250" cy="171450"/>
                          </a:xfrm>
                          <a:prstGeom prst="rect">
                            <a:avLst/>
                          </a:prstGeom>
                          <a:noFill/>
                          <a:ln w="6350">
                            <a:noFill/>
                          </a:ln>
                        </wps:spPr>
                        <wps:txbx>
                          <w:txbxContent>
                            <w:p w14:paraId="416B1442" w14:textId="2F62F2B1" w:rsidR="00B563AF" w:rsidRPr="00B563AF" w:rsidRDefault="00B563AF">
                              <w:pPr>
                                <w:rPr>
                                  <w:rFonts w:ascii="Rockness" w:hAnsi="Rockness"/>
                                  <w:sz w:val="80"/>
                                  <w:szCs w:val="80"/>
                                  <w:lang w:val="pt-BR"/>
                                </w:rPr>
                              </w:pPr>
                              <w:r w:rsidRPr="00B563AF">
                                <w:rPr>
                                  <w:rFonts w:ascii="Rockness" w:hAnsi="Rockness"/>
                                  <w:sz w:val="80"/>
                                  <w:szCs w:val="80"/>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FAE797" id="Agrupar 7" o:spid="_x0000_s1028" style="position:absolute;margin-left:226.5pt;margin-top:-13.5pt;width:174pt;height:61pt;z-index:251702272;mso-position-horizontal-relative:page;mso-width-relative:margin;mso-height-relative:margin" coordsize="19767,7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">
                <v:rect id="Retângulo 8" o:spid="_x0000_s1029" style="position:absolute;left:952;top:5842;width:16193;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" fillcolor="#e5cc80" stroked="f" strokeweight="2pt"/>
                <v:shape id="CaixaDeTexto 3" o:spid="_x0000_s1030" type="#_x0000_t202" style="position:absolute;width:19767;height:7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0B2014E1" w14:textId="0DBBF1FE" w:rsidR="00F05788" w:rsidRPr="00F05788" w:rsidRDefault="00F05788" w:rsidP="00F05788">
                        <w:pPr>
                          <w:jc w:val="center"/>
                          <w:rPr>
                            <w:rFonts w:ascii="Rockness" w:hAnsi="Rockness"/>
                            <w:color w:val="16252E"/>
                            <w:kern w:val="24"/>
                            <w:sz w:val="100"/>
                            <w:szCs w:val="100"/>
                            <w:lang w:val="pt-BR"/>
                          </w:rPr>
                        </w:pPr>
                        <w:r>
                          <w:rPr>
                            <w:rFonts w:ascii="Rockness" w:hAnsi="Rockness"/>
                            <w:color w:val="16252E"/>
                            <w:kern w:val="24"/>
                            <w:sz w:val="100"/>
                            <w:szCs w:val="100"/>
                            <w:lang w:val="pt-BR"/>
                          </w:rPr>
                          <w:t>Sumario</w:t>
                        </w:r>
                      </w:p>
                    </w:txbxContent>
                  </v:textbox>
                </v:shape>
                <v:shape id="Caixa de Texto 6" o:spid="_x0000_s1031" type="#_x0000_t202" style="position:absolute;left:9461;top:3175;width:730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416B1442" w14:textId="2F62F2B1" w:rsidR="00B563AF" w:rsidRPr="00B563AF" w:rsidRDefault="00B563AF">
                        <w:pPr>
                          <w:rPr>
                            <w:rFonts w:ascii="Rockness" w:hAnsi="Rockness"/>
                            <w:sz w:val="80"/>
                            <w:szCs w:val="80"/>
                            <w:lang w:val="pt-BR"/>
                          </w:rPr>
                        </w:pPr>
                        <w:r w:rsidRPr="00B563AF">
                          <w:rPr>
                            <w:rFonts w:ascii="Rockness" w:hAnsi="Rockness"/>
                            <w:sz w:val="80"/>
                            <w:szCs w:val="80"/>
                            <w:lang w:val="pt-BR"/>
                          </w:rPr>
                          <w:t>´</w:t>
                        </w:r>
                      </w:p>
                    </w:txbxContent>
                  </v:textbox>
                </v:shape>
                <w10:wrap anchorx="page"/>
              </v:group>
            </w:pict>
          </mc:Fallback>
        </mc:AlternateContent>
      </w:r>
    </w:p>
    <w:p w14:paraId="3A55FBFF" w14:textId="17D16F33" w:rsidR="00C043C9" w:rsidRPr="00776713" w:rsidRDefault="00C043C9">
      <w:pPr>
        <w:pStyle w:val="Corpodetexto"/>
        <w:rPr>
          <w:b/>
          <w:sz w:val="20"/>
        </w:rPr>
      </w:pPr>
    </w:p>
    <w:p w14:paraId="0FB12854" w14:textId="1A90F4E1" w:rsidR="00C043C9" w:rsidRPr="00776713" w:rsidRDefault="00C043C9">
      <w:pPr>
        <w:pStyle w:val="Corpodetexto"/>
        <w:spacing w:before="10"/>
        <w:rPr>
          <w:b/>
          <w:sz w:val="26"/>
        </w:rPr>
      </w:pPr>
    </w:p>
    <w:p w14:paraId="26E4A573" w14:textId="1D8CD708" w:rsidR="00C043C9" w:rsidRDefault="00C043C9">
      <w:pPr>
        <w:pStyle w:val="Corpodetexto"/>
      </w:pPr>
    </w:p>
    <w:p w14:paraId="3F22152A" w14:textId="1992BC22" w:rsidR="005355AD" w:rsidRDefault="005355AD">
      <w:pPr>
        <w:pStyle w:val="Corpodetexto"/>
      </w:pPr>
    </w:p>
    <w:p w14:paraId="2D482FF5" w14:textId="77777777" w:rsidR="005355AD" w:rsidRDefault="005355AD">
      <w:pPr>
        <w:pStyle w:val="Corpodetexto"/>
      </w:pPr>
    </w:p>
    <w:p w14:paraId="34A0867F" w14:textId="0D5497D9" w:rsidR="00F05788" w:rsidRDefault="00F05788">
      <w:pPr>
        <w:pStyle w:val="Corpodetexto"/>
      </w:pPr>
    </w:p>
    <w:sdt>
      <w:sdtPr>
        <w:rPr>
          <w:b/>
          <w:bCs/>
          <w:sz w:val="24"/>
          <w:szCs w:val="24"/>
        </w:rPr>
        <w:id w:val="-852181703"/>
        <w:docPartObj>
          <w:docPartGallery w:val="Table of Contents"/>
          <w:docPartUnique/>
        </w:docPartObj>
      </w:sdtPr>
      <w:sdtEndPr/>
      <w:sdtContent>
        <w:p w14:paraId="7C26A79A" w14:textId="77777777" w:rsidR="00417C42" w:rsidRPr="001C1C5F" w:rsidRDefault="00417C42" w:rsidP="006A197C">
          <w:pPr>
            <w:pStyle w:val="Corpodetexto"/>
            <w:spacing w:line="360" w:lineRule="auto"/>
            <w:ind w:right="644"/>
            <w:rPr>
              <w:rFonts w:ascii="Arial" w:hAnsi="Arial" w:cs="Arial"/>
              <w:b/>
              <w:bCs/>
              <w:color w:val="15222D"/>
              <w:sz w:val="24"/>
              <w:szCs w:val="24"/>
            </w:rPr>
          </w:pPr>
        </w:p>
        <w:p w14:paraId="706DC061" w14:textId="53CFB8A2" w:rsidR="00B33685" w:rsidRPr="00B33685" w:rsidRDefault="00417C42">
          <w:pPr>
            <w:pStyle w:val="Sumrio1"/>
            <w:rPr>
              <w:rFonts w:ascii="Arial" w:eastAsiaTheme="minorEastAsia" w:hAnsi="Arial" w:cs="Arial"/>
              <w:b/>
              <w:bCs/>
              <w:noProof/>
              <w:sz w:val="24"/>
              <w:szCs w:val="24"/>
              <w:lang w:val="pt-BR" w:eastAsia="pt-BR"/>
            </w:rPr>
          </w:pPr>
          <w:r w:rsidRPr="00B33685">
            <w:rPr>
              <w:rFonts w:ascii="Arial" w:hAnsi="Arial" w:cs="Arial"/>
              <w:b/>
              <w:bCs/>
              <w:color w:val="15222D"/>
              <w:sz w:val="24"/>
              <w:szCs w:val="24"/>
            </w:rPr>
            <w:fldChar w:fldCharType="begin"/>
          </w:r>
          <w:r w:rsidRPr="00B33685">
            <w:rPr>
              <w:rFonts w:ascii="Arial" w:hAnsi="Arial" w:cs="Arial"/>
              <w:b/>
              <w:bCs/>
              <w:color w:val="15222D"/>
              <w:sz w:val="24"/>
              <w:szCs w:val="24"/>
            </w:rPr>
            <w:instrText xml:space="preserve"> TOC \o "1-3" \h \z \u </w:instrText>
          </w:r>
          <w:r w:rsidRPr="00B33685">
            <w:rPr>
              <w:rFonts w:ascii="Arial" w:hAnsi="Arial" w:cs="Arial"/>
              <w:b/>
              <w:bCs/>
              <w:color w:val="15222D"/>
              <w:sz w:val="24"/>
              <w:szCs w:val="24"/>
            </w:rPr>
            <w:fldChar w:fldCharType="separate"/>
          </w:r>
          <w:hyperlink w:anchor="_Toc98512745" w:history="1">
            <w:r w:rsidR="00B33685" w:rsidRPr="00B33685">
              <w:rPr>
                <w:rStyle w:val="Hyperlink"/>
                <w:rFonts w:ascii="Arial" w:hAnsi="Arial" w:cs="Arial"/>
                <w:b/>
                <w:bCs/>
                <w:noProof/>
                <w:sz w:val="24"/>
                <w:szCs w:val="24"/>
                <w:lang w:val="pt-BR"/>
              </w:rPr>
              <w:t>1.</w:t>
            </w:r>
            <w:r w:rsidR="00B33685" w:rsidRPr="00B33685">
              <w:rPr>
                <w:rFonts w:ascii="Arial" w:eastAsiaTheme="minorEastAsia" w:hAnsi="Arial" w:cs="Arial"/>
                <w:b/>
                <w:bCs/>
                <w:noProof/>
                <w:sz w:val="24"/>
                <w:szCs w:val="24"/>
                <w:lang w:val="pt-BR" w:eastAsia="pt-BR"/>
              </w:rPr>
              <w:tab/>
            </w:r>
            <w:r w:rsidR="00B33685" w:rsidRPr="00B33685">
              <w:rPr>
                <w:rStyle w:val="Hyperlink"/>
                <w:rFonts w:ascii="Arial" w:hAnsi="Arial" w:cs="Arial"/>
                <w:b/>
                <w:bCs/>
                <w:noProof/>
                <w:sz w:val="24"/>
                <w:szCs w:val="24"/>
              </w:rPr>
              <w:t>APRESENTAÇÃO DO NEGÓCIO</w:t>
            </w:r>
            <w:r w:rsidR="00B33685" w:rsidRPr="00B33685">
              <w:rPr>
                <w:rFonts w:ascii="Arial" w:hAnsi="Arial" w:cs="Arial"/>
                <w:b/>
                <w:bCs/>
                <w:noProof/>
                <w:webHidden/>
                <w:sz w:val="24"/>
                <w:szCs w:val="24"/>
              </w:rPr>
              <w:tab/>
            </w:r>
            <w:r w:rsidR="00B33685" w:rsidRPr="00B33685">
              <w:rPr>
                <w:rFonts w:ascii="Arial" w:hAnsi="Arial" w:cs="Arial"/>
                <w:b/>
                <w:bCs/>
                <w:noProof/>
                <w:webHidden/>
                <w:sz w:val="24"/>
                <w:szCs w:val="24"/>
              </w:rPr>
              <w:fldChar w:fldCharType="begin"/>
            </w:r>
            <w:r w:rsidR="00B33685" w:rsidRPr="00B33685">
              <w:rPr>
                <w:rFonts w:ascii="Arial" w:hAnsi="Arial" w:cs="Arial"/>
                <w:b/>
                <w:bCs/>
                <w:noProof/>
                <w:webHidden/>
                <w:sz w:val="24"/>
                <w:szCs w:val="24"/>
              </w:rPr>
              <w:instrText xml:space="preserve"> PAGEREF _Toc98512745 \h </w:instrText>
            </w:r>
            <w:r w:rsidR="00B33685" w:rsidRPr="00B33685">
              <w:rPr>
                <w:rFonts w:ascii="Arial" w:hAnsi="Arial" w:cs="Arial"/>
                <w:b/>
                <w:bCs/>
                <w:noProof/>
                <w:webHidden/>
                <w:sz w:val="24"/>
                <w:szCs w:val="24"/>
              </w:rPr>
            </w:r>
            <w:r w:rsidR="00B33685" w:rsidRPr="00B33685">
              <w:rPr>
                <w:rFonts w:ascii="Arial" w:hAnsi="Arial" w:cs="Arial"/>
                <w:b/>
                <w:bCs/>
                <w:noProof/>
                <w:webHidden/>
                <w:sz w:val="24"/>
                <w:szCs w:val="24"/>
              </w:rPr>
              <w:fldChar w:fldCharType="separate"/>
            </w:r>
            <w:r w:rsidR="00F10BDD">
              <w:rPr>
                <w:rFonts w:ascii="Arial" w:hAnsi="Arial" w:cs="Arial"/>
                <w:b/>
                <w:bCs/>
                <w:noProof/>
                <w:webHidden/>
                <w:sz w:val="24"/>
                <w:szCs w:val="24"/>
              </w:rPr>
              <w:t>2</w:t>
            </w:r>
            <w:r w:rsidR="00B33685" w:rsidRPr="00B33685">
              <w:rPr>
                <w:rFonts w:ascii="Arial" w:hAnsi="Arial" w:cs="Arial"/>
                <w:b/>
                <w:bCs/>
                <w:noProof/>
                <w:webHidden/>
                <w:sz w:val="24"/>
                <w:szCs w:val="24"/>
              </w:rPr>
              <w:fldChar w:fldCharType="end"/>
            </w:r>
          </w:hyperlink>
        </w:p>
        <w:p w14:paraId="3D7A30F1" w14:textId="223C7132" w:rsidR="00B33685" w:rsidRPr="00B33685" w:rsidRDefault="006F3DA0">
          <w:pPr>
            <w:pStyle w:val="Sumrio1"/>
            <w:rPr>
              <w:rFonts w:ascii="Arial" w:eastAsiaTheme="minorEastAsia" w:hAnsi="Arial" w:cs="Arial"/>
              <w:b/>
              <w:bCs/>
              <w:noProof/>
              <w:sz w:val="24"/>
              <w:szCs w:val="24"/>
              <w:lang w:val="pt-BR" w:eastAsia="pt-BR"/>
            </w:rPr>
          </w:pPr>
          <w:hyperlink w:anchor="_Toc98512746" w:history="1">
            <w:r w:rsidR="00B33685" w:rsidRPr="00B33685">
              <w:rPr>
                <w:rStyle w:val="Hyperlink"/>
                <w:rFonts w:ascii="Arial" w:hAnsi="Arial" w:cs="Arial"/>
                <w:b/>
                <w:bCs/>
                <w:noProof/>
                <w:sz w:val="24"/>
                <w:szCs w:val="24"/>
                <w:lang w:val="pt-BR"/>
              </w:rPr>
              <w:t>2.</w:t>
            </w:r>
            <w:r w:rsidR="00B33685" w:rsidRPr="00B33685">
              <w:rPr>
                <w:rFonts w:ascii="Arial" w:eastAsiaTheme="minorEastAsia" w:hAnsi="Arial" w:cs="Arial"/>
                <w:b/>
                <w:bCs/>
                <w:noProof/>
                <w:sz w:val="24"/>
                <w:szCs w:val="24"/>
                <w:lang w:val="pt-BR" w:eastAsia="pt-BR"/>
              </w:rPr>
              <w:tab/>
            </w:r>
            <w:r w:rsidR="00B33685" w:rsidRPr="00B33685">
              <w:rPr>
                <w:rStyle w:val="Hyperlink"/>
                <w:rFonts w:ascii="Arial" w:hAnsi="Arial" w:cs="Arial"/>
                <w:b/>
                <w:bCs/>
                <w:noProof/>
                <w:sz w:val="24"/>
                <w:szCs w:val="24"/>
                <w:lang w:val="pt-BR"/>
              </w:rPr>
              <w:t>DESCRIÇÃO DO NEGÓCIO</w:t>
            </w:r>
            <w:r w:rsidR="00B33685" w:rsidRPr="00B33685">
              <w:rPr>
                <w:rFonts w:ascii="Arial" w:hAnsi="Arial" w:cs="Arial"/>
                <w:b/>
                <w:bCs/>
                <w:noProof/>
                <w:webHidden/>
                <w:sz w:val="24"/>
                <w:szCs w:val="24"/>
              </w:rPr>
              <w:tab/>
            </w:r>
            <w:r w:rsidR="00B33685" w:rsidRPr="00B33685">
              <w:rPr>
                <w:rFonts w:ascii="Arial" w:hAnsi="Arial" w:cs="Arial"/>
                <w:b/>
                <w:bCs/>
                <w:noProof/>
                <w:webHidden/>
                <w:sz w:val="24"/>
                <w:szCs w:val="24"/>
              </w:rPr>
              <w:fldChar w:fldCharType="begin"/>
            </w:r>
            <w:r w:rsidR="00B33685" w:rsidRPr="00B33685">
              <w:rPr>
                <w:rFonts w:ascii="Arial" w:hAnsi="Arial" w:cs="Arial"/>
                <w:b/>
                <w:bCs/>
                <w:noProof/>
                <w:webHidden/>
                <w:sz w:val="24"/>
                <w:szCs w:val="24"/>
              </w:rPr>
              <w:instrText xml:space="preserve"> PAGEREF _Toc98512746 \h </w:instrText>
            </w:r>
            <w:r w:rsidR="00B33685" w:rsidRPr="00B33685">
              <w:rPr>
                <w:rFonts w:ascii="Arial" w:hAnsi="Arial" w:cs="Arial"/>
                <w:b/>
                <w:bCs/>
                <w:noProof/>
                <w:webHidden/>
                <w:sz w:val="24"/>
                <w:szCs w:val="24"/>
              </w:rPr>
            </w:r>
            <w:r w:rsidR="00B33685" w:rsidRPr="00B33685">
              <w:rPr>
                <w:rFonts w:ascii="Arial" w:hAnsi="Arial" w:cs="Arial"/>
                <w:b/>
                <w:bCs/>
                <w:noProof/>
                <w:webHidden/>
                <w:sz w:val="24"/>
                <w:szCs w:val="24"/>
              </w:rPr>
              <w:fldChar w:fldCharType="separate"/>
            </w:r>
            <w:r w:rsidR="00F10BDD">
              <w:rPr>
                <w:rFonts w:ascii="Arial" w:hAnsi="Arial" w:cs="Arial"/>
                <w:b/>
                <w:bCs/>
                <w:noProof/>
                <w:webHidden/>
                <w:sz w:val="24"/>
                <w:szCs w:val="24"/>
              </w:rPr>
              <w:t>3</w:t>
            </w:r>
            <w:r w:rsidR="00B33685" w:rsidRPr="00B33685">
              <w:rPr>
                <w:rFonts w:ascii="Arial" w:hAnsi="Arial" w:cs="Arial"/>
                <w:b/>
                <w:bCs/>
                <w:noProof/>
                <w:webHidden/>
                <w:sz w:val="24"/>
                <w:szCs w:val="24"/>
              </w:rPr>
              <w:fldChar w:fldCharType="end"/>
            </w:r>
          </w:hyperlink>
        </w:p>
        <w:p w14:paraId="13B45004" w14:textId="3310E236" w:rsidR="00B33685" w:rsidRPr="00B33685" w:rsidRDefault="006F3DA0">
          <w:pPr>
            <w:pStyle w:val="Sumrio1"/>
            <w:rPr>
              <w:rFonts w:ascii="Arial" w:eastAsiaTheme="minorEastAsia" w:hAnsi="Arial" w:cs="Arial"/>
              <w:b/>
              <w:bCs/>
              <w:noProof/>
              <w:sz w:val="24"/>
              <w:szCs w:val="24"/>
              <w:lang w:val="pt-BR" w:eastAsia="pt-BR"/>
            </w:rPr>
          </w:pPr>
          <w:hyperlink w:anchor="_Toc98512747" w:history="1">
            <w:r w:rsidR="00B33685" w:rsidRPr="00B33685">
              <w:rPr>
                <w:rStyle w:val="Hyperlink"/>
                <w:rFonts w:ascii="Arial" w:hAnsi="Arial" w:cs="Arial"/>
                <w:b/>
                <w:bCs/>
                <w:noProof/>
                <w:sz w:val="24"/>
                <w:szCs w:val="24"/>
                <w:lang w:val="pt-BR"/>
              </w:rPr>
              <w:t>3.</w:t>
            </w:r>
            <w:r w:rsidR="00B33685" w:rsidRPr="00B33685">
              <w:rPr>
                <w:rFonts w:ascii="Arial" w:eastAsiaTheme="minorEastAsia" w:hAnsi="Arial" w:cs="Arial"/>
                <w:b/>
                <w:bCs/>
                <w:noProof/>
                <w:sz w:val="24"/>
                <w:szCs w:val="24"/>
                <w:lang w:val="pt-BR" w:eastAsia="pt-BR"/>
              </w:rPr>
              <w:tab/>
            </w:r>
            <w:r w:rsidR="00B33685" w:rsidRPr="00B33685">
              <w:rPr>
                <w:rStyle w:val="Hyperlink"/>
                <w:rFonts w:ascii="Arial" w:hAnsi="Arial" w:cs="Arial"/>
                <w:b/>
                <w:bCs/>
                <w:noProof/>
                <w:sz w:val="24"/>
                <w:szCs w:val="24"/>
              </w:rPr>
              <w:t>SEGMENTAÇÃO DO NEGÓCIO</w:t>
            </w:r>
            <w:r w:rsidR="00B33685" w:rsidRPr="00B33685">
              <w:rPr>
                <w:rFonts w:ascii="Arial" w:hAnsi="Arial" w:cs="Arial"/>
                <w:b/>
                <w:bCs/>
                <w:noProof/>
                <w:webHidden/>
                <w:sz w:val="24"/>
                <w:szCs w:val="24"/>
              </w:rPr>
              <w:tab/>
            </w:r>
            <w:r w:rsidR="00B33685" w:rsidRPr="00B33685">
              <w:rPr>
                <w:rFonts w:ascii="Arial" w:hAnsi="Arial" w:cs="Arial"/>
                <w:b/>
                <w:bCs/>
                <w:noProof/>
                <w:webHidden/>
                <w:sz w:val="24"/>
                <w:szCs w:val="24"/>
              </w:rPr>
              <w:fldChar w:fldCharType="begin"/>
            </w:r>
            <w:r w:rsidR="00B33685" w:rsidRPr="00B33685">
              <w:rPr>
                <w:rFonts w:ascii="Arial" w:hAnsi="Arial" w:cs="Arial"/>
                <w:b/>
                <w:bCs/>
                <w:noProof/>
                <w:webHidden/>
                <w:sz w:val="24"/>
                <w:szCs w:val="24"/>
              </w:rPr>
              <w:instrText xml:space="preserve"> PAGEREF _Toc98512747 \h </w:instrText>
            </w:r>
            <w:r w:rsidR="00B33685" w:rsidRPr="00B33685">
              <w:rPr>
                <w:rFonts w:ascii="Arial" w:hAnsi="Arial" w:cs="Arial"/>
                <w:b/>
                <w:bCs/>
                <w:noProof/>
                <w:webHidden/>
                <w:sz w:val="24"/>
                <w:szCs w:val="24"/>
              </w:rPr>
            </w:r>
            <w:r w:rsidR="00B33685" w:rsidRPr="00B33685">
              <w:rPr>
                <w:rFonts w:ascii="Arial" w:hAnsi="Arial" w:cs="Arial"/>
                <w:b/>
                <w:bCs/>
                <w:noProof/>
                <w:webHidden/>
                <w:sz w:val="24"/>
                <w:szCs w:val="24"/>
              </w:rPr>
              <w:fldChar w:fldCharType="separate"/>
            </w:r>
            <w:r w:rsidR="00F10BDD">
              <w:rPr>
                <w:rFonts w:ascii="Arial" w:hAnsi="Arial" w:cs="Arial"/>
                <w:b/>
                <w:bCs/>
                <w:noProof/>
                <w:webHidden/>
                <w:sz w:val="24"/>
                <w:szCs w:val="24"/>
              </w:rPr>
              <w:t>4</w:t>
            </w:r>
            <w:r w:rsidR="00B33685" w:rsidRPr="00B33685">
              <w:rPr>
                <w:rFonts w:ascii="Arial" w:hAnsi="Arial" w:cs="Arial"/>
                <w:b/>
                <w:bCs/>
                <w:noProof/>
                <w:webHidden/>
                <w:sz w:val="24"/>
                <w:szCs w:val="24"/>
              </w:rPr>
              <w:fldChar w:fldCharType="end"/>
            </w:r>
          </w:hyperlink>
        </w:p>
        <w:p w14:paraId="076E615A" w14:textId="3BFC9C7F" w:rsidR="00B33685" w:rsidRPr="00B33685" w:rsidRDefault="006F3DA0">
          <w:pPr>
            <w:pStyle w:val="Sumrio1"/>
            <w:rPr>
              <w:rFonts w:ascii="Arial" w:eastAsiaTheme="minorEastAsia" w:hAnsi="Arial" w:cs="Arial"/>
              <w:b/>
              <w:bCs/>
              <w:noProof/>
              <w:sz w:val="24"/>
              <w:szCs w:val="24"/>
              <w:lang w:val="pt-BR" w:eastAsia="pt-BR"/>
            </w:rPr>
          </w:pPr>
          <w:hyperlink w:anchor="_Toc98512748" w:history="1">
            <w:r w:rsidR="00B33685" w:rsidRPr="00B33685">
              <w:rPr>
                <w:rStyle w:val="Hyperlink"/>
                <w:rFonts w:ascii="Arial" w:hAnsi="Arial" w:cs="Arial"/>
                <w:b/>
                <w:bCs/>
                <w:noProof/>
                <w:sz w:val="24"/>
                <w:szCs w:val="24"/>
                <w:lang w:val="pt-BR"/>
              </w:rPr>
              <w:t>4.</w:t>
            </w:r>
            <w:r w:rsidR="00B33685" w:rsidRPr="00B33685">
              <w:rPr>
                <w:rFonts w:ascii="Arial" w:eastAsiaTheme="minorEastAsia" w:hAnsi="Arial" w:cs="Arial"/>
                <w:b/>
                <w:bCs/>
                <w:noProof/>
                <w:sz w:val="24"/>
                <w:szCs w:val="24"/>
                <w:lang w:val="pt-BR" w:eastAsia="pt-BR"/>
              </w:rPr>
              <w:tab/>
            </w:r>
            <w:r w:rsidR="00B33685" w:rsidRPr="00B33685">
              <w:rPr>
                <w:rStyle w:val="Hyperlink"/>
                <w:rFonts w:ascii="Arial" w:hAnsi="Arial" w:cs="Arial"/>
                <w:b/>
                <w:bCs/>
                <w:noProof/>
                <w:sz w:val="24"/>
                <w:szCs w:val="24"/>
              </w:rPr>
              <w:t>PROPOSTA DE VALOR</w:t>
            </w:r>
            <w:r w:rsidR="00B33685" w:rsidRPr="00B33685">
              <w:rPr>
                <w:rFonts w:ascii="Arial" w:hAnsi="Arial" w:cs="Arial"/>
                <w:b/>
                <w:bCs/>
                <w:noProof/>
                <w:webHidden/>
                <w:sz w:val="24"/>
                <w:szCs w:val="24"/>
              </w:rPr>
              <w:tab/>
            </w:r>
            <w:r w:rsidR="00B33685" w:rsidRPr="00B33685">
              <w:rPr>
                <w:rFonts w:ascii="Arial" w:hAnsi="Arial" w:cs="Arial"/>
                <w:b/>
                <w:bCs/>
                <w:noProof/>
                <w:webHidden/>
                <w:sz w:val="24"/>
                <w:szCs w:val="24"/>
              </w:rPr>
              <w:fldChar w:fldCharType="begin"/>
            </w:r>
            <w:r w:rsidR="00B33685" w:rsidRPr="00B33685">
              <w:rPr>
                <w:rFonts w:ascii="Arial" w:hAnsi="Arial" w:cs="Arial"/>
                <w:b/>
                <w:bCs/>
                <w:noProof/>
                <w:webHidden/>
                <w:sz w:val="24"/>
                <w:szCs w:val="24"/>
              </w:rPr>
              <w:instrText xml:space="preserve"> PAGEREF _Toc98512748 \h </w:instrText>
            </w:r>
            <w:r w:rsidR="00B33685" w:rsidRPr="00B33685">
              <w:rPr>
                <w:rFonts w:ascii="Arial" w:hAnsi="Arial" w:cs="Arial"/>
                <w:b/>
                <w:bCs/>
                <w:noProof/>
                <w:webHidden/>
                <w:sz w:val="24"/>
                <w:szCs w:val="24"/>
              </w:rPr>
            </w:r>
            <w:r w:rsidR="00B33685" w:rsidRPr="00B33685">
              <w:rPr>
                <w:rFonts w:ascii="Arial" w:hAnsi="Arial" w:cs="Arial"/>
                <w:b/>
                <w:bCs/>
                <w:noProof/>
                <w:webHidden/>
                <w:sz w:val="24"/>
                <w:szCs w:val="24"/>
              </w:rPr>
              <w:fldChar w:fldCharType="separate"/>
            </w:r>
            <w:r w:rsidR="00F10BDD">
              <w:rPr>
                <w:rFonts w:ascii="Arial" w:hAnsi="Arial" w:cs="Arial"/>
                <w:b/>
                <w:bCs/>
                <w:noProof/>
                <w:webHidden/>
                <w:sz w:val="24"/>
                <w:szCs w:val="24"/>
              </w:rPr>
              <w:t>5</w:t>
            </w:r>
            <w:r w:rsidR="00B33685" w:rsidRPr="00B33685">
              <w:rPr>
                <w:rFonts w:ascii="Arial" w:hAnsi="Arial" w:cs="Arial"/>
                <w:b/>
                <w:bCs/>
                <w:noProof/>
                <w:webHidden/>
                <w:sz w:val="24"/>
                <w:szCs w:val="24"/>
              </w:rPr>
              <w:fldChar w:fldCharType="end"/>
            </w:r>
          </w:hyperlink>
        </w:p>
        <w:p w14:paraId="30998081" w14:textId="7A5F79F0" w:rsidR="00B33685" w:rsidRPr="00B33685" w:rsidRDefault="006F3DA0">
          <w:pPr>
            <w:pStyle w:val="Sumrio1"/>
            <w:rPr>
              <w:rFonts w:ascii="Arial" w:eastAsiaTheme="minorEastAsia" w:hAnsi="Arial" w:cs="Arial"/>
              <w:b/>
              <w:bCs/>
              <w:noProof/>
              <w:sz w:val="24"/>
              <w:szCs w:val="24"/>
              <w:lang w:val="pt-BR" w:eastAsia="pt-BR"/>
            </w:rPr>
          </w:pPr>
          <w:hyperlink w:anchor="_Toc98512749" w:history="1">
            <w:r w:rsidR="00B33685" w:rsidRPr="00B33685">
              <w:rPr>
                <w:rStyle w:val="Hyperlink"/>
                <w:rFonts w:ascii="Arial" w:hAnsi="Arial" w:cs="Arial"/>
                <w:b/>
                <w:bCs/>
                <w:noProof/>
                <w:sz w:val="24"/>
                <w:szCs w:val="24"/>
                <w:lang w:val="pt-BR"/>
              </w:rPr>
              <w:t>5.</w:t>
            </w:r>
            <w:r w:rsidR="00B33685" w:rsidRPr="00B33685">
              <w:rPr>
                <w:rFonts w:ascii="Arial" w:eastAsiaTheme="minorEastAsia" w:hAnsi="Arial" w:cs="Arial"/>
                <w:b/>
                <w:bCs/>
                <w:noProof/>
                <w:sz w:val="24"/>
                <w:szCs w:val="24"/>
                <w:lang w:val="pt-BR" w:eastAsia="pt-BR"/>
              </w:rPr>
              <w:tab/>
            </w:r>
            <w:r w:rsidR="00B33685" w:rsidRPr="00B33685">
              <w:rPr>
                <w:rStyle w:val="Hyperlink"/>
                <w:rFonts w:ascii="Arial" w:hAnsi="Arial" w:cs="Arial"/>
                <w:b/>
                <w:bCs/>
                <w:noProof/>
                <w:sz w:val="24"/>
                <w:szCs w:val="24"/>
              </w:rPr>
              <w:t>CANAIS DE COMUNICAÇÃO</w:t>
            </w:r>
            <w:r w:rsidR="00B33685" w:rsidRPr="00B33685">
              <w:rPr>
                <w:rFonts w:ascii="Arial" w:hAnsi="Arial" w:cs="Arial"/>
                <w:b/>
                <w:bCs/>
                <w:noProof/>
                <w:webHidden/>
                <w:sz w:val="24"/>
                <w:szCs w:val="24"/>
              </w:rPr>
              <w:tab/>
            </w:r>
            <w:r w:rsidR="00B33685" w:rsidRPr="00B33685">
              <w:rPr>
                <w:rFonts w:ascii="Arial" w:hAnsi="Arial" w:cs="Arial"/>
                <w:b/>
                <w:bCs/>
                <w:noProof/>
                <w:webHidden/>
                <w:sz w:val="24"/>
                <w:szCs w:val="24"/>
              </w:rPr>
              <w:fldChar w:fldCharType="begin"/>
            </w:r>
            <w:r w:rsidR="00B33685" w:rsidRPr="00B33685">
              <w:rPr>
                <w:rFonts w:ascii="Arial" w:hAnsi="Arial" w:cs="Arial"/>
                <w:b/>
                <w:bCs/>
                <w:noProof/>
                <w:webHidden/>
                <w:sz w:val="24"/>
                <w:szCs w:val="24"/>
              </w:rPr>
              <w:instrText xml:space="preserve"> PAGEREF _Toc98512749 \h </w:instrText>
            </w:r>
            <w:r w:rsidR="00B33685" w:rsidRPr="00B33685">
              <w:rPr>
                <w:rFonts w:ascii="Arial" w:hAnsi="Arial" w:cs="Arial"/>
                <w:b/>
                <w:bCs/>
                <w:noProof/>
                <w:webHidden/>
                <w:sz w:val="24"/>
                <w:szCs w:val="24"/>
              </w:rPr>
            </w:r>
            <w:r w:rsidR="00B33685" w:rsidRPr="00B33685">
              <w:rPr>
                <w:rFonts w:ascii="Arial" w:hAnsi="Arial" w:cs="Arial"/>
                <w:b/>
                <w:bCs/>
                <w:noProof/>
                <w:webHidden/>
                <w:sz w:val="24"/>
                <w:szCs w:val="24"/>
              </w:rPr>
              <w:fldChar w:fldCharType="separate"/>
            </w:r>
            <w:r w:rsidR="00F10BDD">
              <w:rPr>
                <w:rFonts w:ascii="Arial" w:hAnsi="Arial" w:cs="Arial"/>
                <w:b/>
                <w:bCs/>
                <w:noProof/>
                <w:webHidden/>
                <w:sz w:val="24"/>
                <w:szCs w:val="24"/>
              </w:rPr>
              <w:t>6</w:t>
            </w:r>
            <w:r w:rsidR="00B33685" w:rsidRPr="00B33685">
              <w:rPr>
                <w:rFonts w:ascii="Arial" w:hAnsi="Arial" w:cs="Arial"/>
                <w:b/>
                <w:bCs/>
                <w:noProof/>
                <w:webHidden/>
                <w:sz w:val="24"/>
                <w:szCs w:val="24"/>
              </w:rPr>
              <w:fldChar w:fldCharType="end"/>
            </w:r>
          </w:hyperlink>
        </w:p>
        <w:p w14:paraId="0BE3A14B" w14:textId="79DBCEFA" w:rsidR="00B33685" w:rsidRPr="00B33685" w:rsidRDefault="006F3DA0">
          <w:pPr>
            <w:pStyle w:val="Sumrio1"/>
            <w:rPr>
              <w:rFonts w:ascii="Arial" w:eastAsiaTheme="minorEastAsia" w:hAnsi="Arial" w:cs="Arial"/>
              <w:b/>
              <w:bCs/>
              <w:noProof/>
              <w:sz w:val="24"/>
              <w:szCs w:val="24"/>
              <w:lang w:val="pt-BR" w:eastAsia="pt-BR"/>
            </w:rPr>
          </w:pPr>
          <w:hyperlink w:anchor="_Toc98512750" w:history="1">
            <w:r w:rsidR="00B33685" w:rsidRPr="00B33685">
              <w:rPr>
                <w:rStyle w:val="Hyperlink"/>
                <w:rFonts w:ascii="Arial" w:hAnsi="Arial" w:cs="Arial"/>
                <w:b/>
                <w:bCs/>
                <w:noProof/>
                <w:sz w:val="24"/>
                <w:szCs w:val="24"/>
                <w:lang w:val="pt-BR"/>
              </w:rPr>
              <w:t>6.</w:t>
            </w:r>
            <w:r w:rsidR="00B33685" w:rsidRPr="00B33685">
              <w:rPr>
                <w:rFonts w:ascii="Arial" w:eastAsiaTheme="minorEastAsia" w:hAnsi="Arial" w:cs="Arial"/>
                <w:b/>
                <w:bCs/>
                <w:noProof/>
                <w:sz w:val="24"/>
                <w:szCs w:val="24"/>
                <w:lang w:val="pt-BR" w:eastAsia="pt-BR"/>
              </w:rPr>
              <w:tab/>
            </w:r>
            <w:r w:rsidR="00B33685" w:rsidRPr="00B33685">
              <w:rPr>
                <w:rStyle w:val="Hyperlink"/>
                <w:rFonts w:ascii="Arial" w:hAnsi="Arial" w:cs="Arial"/>
                <w:b/>
                <w:bCs/>
                <w:noProof/>
                <w:sz w:val="24"/>
                <w:szCs w:val="24"/>
              </w:rPr>
              <w:t>RELACIONAMENTO COM O CLIENTE</w:t>
            </w:r>
            <w:r w:rsidR="00B33685" w:rsidRPr="00B33685">
              <w:rPr>
                <w:rFonts w:ascii="Arial" w:hAnsi="Arial" w:cs="Arial"/>
                <w:b/>
                <w:bCs/>
                <w:noProof/>
                <w:webHidden/>
                <w:sz w:val="24"/>
                <w:szCs w:val="24"/>
              </w:rPr>
              <w:tab/>
            </w:r>
            <w:r w:rsidR="00B33685" w:rsidRPr="00B33685">
              <w:rPr>
                <w:rFonts w:ascii="Arial" w:hAnsi="Arial" w:cs="Arial"/>
                <w:b/>
                <w:bCs/>
                <w:noProof/>
                <w:webHidden/>
                <w:sz w:val="24"/>
                <w:szCs w:val="24"/>
              </w:rPr>
              <w:fldChar w:fldCharType="begin"/>
            </w:r>
            <w:r w:rsidR="00B33685" w:rsidRPr="00B33685">
              <w:rPr>
                <w:rFonts w:ascii="Arial" w:hAnsi="Arial" w:cs="Arial"/>
                <w:b/>
                <w:bCs/>
                <w:noProof/>
                <w:webHidden/>
                <w:sz w:val="24"/>
                <w:szCs w:val="24"/>
              </w:rPr>
              <w:instrText xml:space="preserve"> PAGEREF _Toc98512750 \h </w:instrText>
            </w:r>
            <w:r w:rsidR="00B33685" w:rsidRPr="00B33685">
              <w:rPr>
                <w:rFonts w:ascii="Arial" w:hAnsi="Arial" w:cs="Arial"/>
                <w:b/>
                <w:bCs/>
                <w:noProof/>
                <w:webHidden/>
                <w:sz w:val="24"/>
                <w:szCs w:val="24"/>
              </w:rPr>
            </w:r>
            <w:r w:rsidR="00B33685" w:rsidRPr="00B33685">
              <w:rPr>
                <w:rFonts w:ascii="Arial" w:hAnsi="Arial" w:cs="Arial"/>
                <w:b/>
                <w:bCs/>
                <w:noProof/>
                <w:webHidden/>
                <w:sz w:val="24"/>
                <w:szCs w:val="24"/>
              </w:rPr>
              <w:fldChar w:fldCharType="separate"/>
            </w:r>
            <w:r w:rsidR="00F10BDD">
              <w:rPr>
                <w:rFonts w:ascii="Arial" w:hAnsi="Arial" w:cs="Arial"/>
                <w:b/>
                <w:bCs/>
                <w:noProof/>
                <w:webHidden/>
                <w:sz w:val="24"/>
                <w:szCs w:val="24"/>
              </w:rPr>
              <w:t>6</w:t>
            </w:r>
            <w:r w:rsidR="00B33685" w:rsidRPr="00B33685">
              <w:rPr>
                <w:rFonts w:ascii="Arial" w:hAnsi="Arial" w:cs="Arial"/>
                <w:b/>
                <w:bCs/>
                <w:noProof/>
                <w:webHidden/>
                <w:sz w:val="24"/>
                <w:szCs w:val="24"/>
              </w:rPr>
              <w:fldChar w:fldCharType="end"/>
            </w:r>
          </w:hyperlink>
        </w:p>
        <w:p w14:paraId="36AF7836" w14:textId="443072BC" w:rsidR="00B33685" w:rsidRPr="00B33685" w:rsidRDefault="006F3DA0">
          <w:pPr>
            <w:pStyle w:val="Sumrio1"/>
            <w:rPr>
              <w:rFonts w:ascii="Arial" w:eastAsiaTheme="minorEastAsia" w:hAnsi="Arial" w:cs="Arial"/>
              <w:b/>
              <w:bCs/>
              <w:noProof/>
              <w:sz w:val="24"/>
              <w:szCs w:val="24"/>
              <w:lang w:val="pt-BR" w:eastAsia="pt-BR"/>
            </w:rPr>
          </w:pPr>
          <w:hyperlink w:anchor="_Toc98512751" w:history="1">
            <w:r w:rsidR="00B33685" w:rsidRPr="00B33685">
              <w:rPr>
                <w:rStyle w:val="Hyperlink"/>
                <w:rFonts w:ascii="Arial" w:hAnsi="Arial" w:cs="Arial"/>
                <w:b/>
                <w:bCs/>
                <w:noProof/>
                <w:sz w:val="24"/>
                <w:szCs w:val="24"/>
                <w:lang w:val="pt-BR"/>
              </w:rPr>
              <w:t>7.</w:t>
            </w:r>
            <w:r w:rsidR="00B33685" w:rsidRPr="00B33685">
              <w:rPr>
                <w:rFonts w:ascii="Arial" w:eastAsiaTheme="minorEastAsia" w:hAnsi="Arial" w:cs="Arial"/>
                <w:b/>
                <w:bCs/>
                <w:noProof/>
                <w:sz w:val="24"/>
                <w:szCs w:val="24"/>
                <w:lang w:val="pt-BR" w:eastAsia="pt-BR"/>
              </w:rPr>
              <w:tab/>
            </w:r>
            <w:r w:rsidR="00B33685" w:rsidRPr="00B33685">
              <w:rPr>
                <w:rStyle w:val="Hyperlink"/>
                <w:rFonts w:ascii="Arial" w:hAnsi="Arial" w:cs="Arial"/>
                <w:b/>
                <w:bCs/>
                <w:noProof/>
                <w:sz w:val="24"/>
                <w:szCs w:val="24"/>
                <w:lang w:val="pt-BR"/>
              </w:rPr>
              <w:t>FONTES DE RECEITA: PRECIFICAÇÃO E PROMOÇÃO</w:t>
            </w:r>
            <w:r w:rsidR="00B33685" w:rsidRPr="00B33685">
              <w:rPr>
                <w:rFonts w:ascii="Arial" w:hAnsi="Arial" w:cs="Arial"/>
                <w:b/>
                <w:bCs/>
                <w:noProof/>
                <w:webHidden/>
                <w:sz w:val="24"/>
                <w:szCs w:val="24"/>
              </w:rPr>
              <w:tab/>
            </w:r>
            <w:r w:rsidR="00B33685" w:rsidRPr="00B33685">
              <w:rPr>
                <w:rFonts w:ascii="Arial" w:hAnsi="Arial" w:cs="Arial"/>
                <w:b/>
                <w:bCs/>
                <w:noProof/>
                <w:webHidden/>
                <w:sz w:val="24"/>
                <w:szCs w:val="24"/>
              </w:rPr>
              <w:fldChar w:fldCharType="begin"/>
            </w:r>
            <w:r w:rsidR="00B33685" w:rsidRPr="00B33685">
              <w:rPr>
                <w:rFonts w:ascii="Arial" w:hAnsi="Arial" w:cs="Arial"/>
                <w:b/>
                <w:bCs/>
                <w:noProof/>
                <w:webHidden/>
                <w:sz w:val="24"/>
                <w:szCs w:val="24"/>
              </w:rPr>
              <w:instrText xml:space="preserve"> PAGEREF _Toc98512751 \h </w:instrText>
            </w:r>
            <w:r w:rsidR="00B33685" w:rsidRPr="00B33685">
              <w:rPr>
                <w:rFonts w:ascii="Arial" w:hAnsi="Arial" w:cs="Arial"/>
                <w:b/>
                <w:bCs/>
                <w:noProof/>
                <w:webHidden/>
                <w:sz w:val="24"/>
                <w:szCs w:val="24"/>
              </w:rPr>
            </w:r>
            <w:r w:rsidR="00B33685" w:rsidRPr="00B33685">
              <w:rPr>
                <w:rFonts w:ascii="Arial" w:hAnsi="Arial" w:cs="Arial"/>
                <w:b/>
                <w:bCs/>
                <w:noProof/>
                <w:webHidden/>
                <w:sz w:val="24"/>
                <w:szCs w:val="24"/>
              </w:rPr>
              <w:fldChar w:fldCharType="separate"/>
            </w:r>
            <w:r w:rsidR="00F10BDD">
              <w:rPr>
                <w:rFonts w:ascii="Arial" w:hAnsi="Arial" w:cs="Arial"/>
                <w:b/>
                <w:bCs/>
                <w:noProof/>
                <w:webHidden/>
                <w:sz w:val="24"/>
                <w:szCs w:val="24"/>
              </w:rPr>
              <w:t>7</w:t>
            </w:r>
            <w:r w:rsidR="00B33685" w:rsidRPr="00B33685">
              <w:rPr>
                <w:rFonts w:ascii="Arial" w:hAnsi="Arial" w:cs="Arial"/>
                <w:b/>
                <w:bCs/>
                <w:noProof/>
                <w:webHidden/>
                <w:sz w:val="24"/>
                <w:szCs w:val="24"/>
              </w:rPr>
              <w:fldChar w:fldCharType="end"/>
            </w:r>
          </w:hyperlink>
        </w:p>
        <w:p w14:paraId="04A391C7" w14:textId="1AB5DFE1" w:rsidR="00B33685" w:rsidRPr="00B33685" w:rsidRDefault="006F3DA0">
          <w:pPr>
            <w:pStyle w:val="Sumrio1"/>
            <w:rPr>
              <w:rFonts w:ascii="Arial" w:eastAsiaTheme="minorEastAsia" w:hAnsi="Arial" w:cs="Arial"/>
              <w:b/>
              <w:bCs/>
              <w:noProof/>
              <w:sz w:val="24"/>
              <w:szCs w:val="24"/>
              <w:lang w:val="pt-BR" w:eastAsia="pt-BR"/>
            </w:rPr>
          </w:pPr>
          <w:hyperlink w:anchor="_Toc98512752" w:history="1">
            <w:r w:rsidR="00B33685" w:rsidRPr="00B33685">
              <w:rPr>
                <w:rStyle w:val="Hyperlink"/>
                <w:rFonts w:ascii="Arial" w:hAnsi="Arial" w:cs="Arial"/>
                <w:b/>
                <w:bCs/>
                <w:noProof/>
                <w:sz w:val="24"/>
                <w:szCs w:val="24"/>
                <w:lang w:val="pt-BR"/>
              </w:rPr>
              <w:t>8.</w:t>
            </w:r>
            <w:r w:rsidR="00B33685" w:rsidRPr="00B33685">
              <w:rPr>
                <w:rFonts w:ascii="Arial" w:eastAsiaTheme="minorEastAsia" w:hAnsi="Arial" w:cs="Arial"/>
                <w:b/>
                <w:bCs/>
                <w:noProof/>
                <w:sz w:val="24"/>
                <w:szCs w:val="24"/>
                <w:lang w:val="pt-BR" w:eastAsia="pt-BR"/>
              </w:rPr>
              <w:tab/>
            </w:r>
            <w:r w:rsidR="00B33685" w:rsidRPr="00B33685">
              <w:rPr>
                <w:rStyle w:val="Hyperlink"/>
                <w:rFonts w:ascii="Arial" w:hAnsi="Arial" w:cs="Arial"/>
                <w:b/>
                <w:bCs/>
                <w:noProof/>
                <w:sz w:val="24"/>
                <w:szCs w:val="24"/>
              </w:rPr>
              <w:t>RECURSOS E CAPACIDADES NECESSÁRIAS</w:t>
            </w:r>
            <w:r w:rsidR="00B33685" w:rsidRPr="00B33685">
              <w:rPr>
                <w:rFonts w:ascii="Arial" w:hAnsi="Arial" w:cs="Arial"/>
                <w:b/>
                <w:bCs/>
                <w:noProof/>
                <w:webHidden/>
                <w:sz w:val="24"/>
                <w:szCs w:val="24"/>
              </w:rPr>
              <w:tab/>
            </w:r>
            <w:r w:rsidR="00B33685" w:rsidRPr="00B33685">
              <w:rPr>
                <w:rFonts w:ascii="Arial" w:hAnsi="Arial" w:cs="Arial"/>
                <w:b/>
                <w:bCs/>
                <w:noProof/>
                <w:webHidden/>
                <w:sz w:val="24"/>
                <w:szCs w:val="24"/>
              </w:rPr>
              <w:fldChar w:fldCharType="begin"/>
            </w:r>
            <w:r w:rsidR="00B33685" w:rsidRPr="00B33685">
              <w:rPr>
                <w:rFonts w:ascii="Arial" w:hAnsi="Arial" w:cs="Arial"/>
                <w:b/>
                <w:bCs/>
                <w:noProof/>
                <w:webHidden/>
                <w:sz w:val="24"/>
                <w:szCs w:val="24"/>
              </w:rPr>
              <w:instrText xml:space="preserve"> PAGEREF _Toc98512752 \h </w:instrText>
            </w:r>
            <w:r w:rsidR="00B33685" w:rsidRPr="00B33685">
              <w:rPr>
                <w:rFonts w:ascii="Arial" w:hAnsi="Arial" w:cs="Arial"/>
                <w:b/>
                <w:bCs/>
                <w:noProof/>
                <w:webHidden/>
                <w:sz w:val="24"/>
                <w:szCs w:val="24"/>
              </w:rPr>
            </w:r>
            <w:r w:rsidR="00B33685" w:rsidRPr="00B33685">
              <w:rPr>
                <w:rFonts w:ascii="Arial" w:hAnsi="Arial" w:cs="Arial"/>
                <w:b/>
                <w:bCs/>
                <w:noProof/>
                <w:webHidden/>
                <w:sz w:val="24"/>
                <w:szCs w:val="24"/>
              </w:rPr>
              <w:fldChar w:fldCharType="separate"/>
            </w:r>
            <w:r w:rsidR="00F10BDD">
              <w:rPr>
                <w:rFonts w:ascii="Arial" w:hAnsi="Arial" w:cs="Arial"/>
                <w:b/>
                <w:bCs/>
                <w:noProof/>
                <w:webHidden/>
                <w:sz w:val="24"/>
                <w:szCs w:val="24"/>
              </w:rPr>
              <w:t>8</w:t>
            </w:r>
            <w:r w:rsidR="00B33685" w:rsidRPr="00B33685">
              <w:rPr>
                <w:rFonts w:ascii="Arial" w:hAnsi="Arial" w:cs="Arial"/>
                <w:b/>
                <w:bCs/>
                <w:noProof/>
                <w:webHidden/>
                <w:sz w:val="24"/>
                <w:szCs w:val="24"/>
              </w:rPr>
              <w:fldChar w:fldCharType="end"/>
            </w:r>
          </w:hyperlink>
        </w:p>
        <w:p w14:paraId="121C30D3" w14:textId="48C984D7" w:rsidR="00B33685" w:rsidRPr="00B33685" w:rsidRDefault="006F3DA0">
          <w:pPr>
            <w:pStyle w:val="Sumrio1"/>
            <w:rPr>
              <w:rFonts w:ascii="Arial" w:eastAsiaTheme="minorEastAsia" w:hAnsi="Arial" w:cs="Arial"/>
              <w:b/>
              <w:bCs/>
              <w:noProof/>
              <w:sz w:val="24"/>
              <w:szCs w:val="24"/>
              <w:lang w:val="pt-BR" w:eastAsia="pt-BR"/>
            </w:rPr>
          </w:pPr>
          <w:hyperlink w:anchor="_Toc98512753" w:history="1">
            <w:r w:rsidR="00B33685" w:rsidRPr="00B33685">
              <w:rPr>
                <w:rStyle w:val="Hyperlink"/>
                <w:rFonts w:ascii="Arial" w:hAnsi="Arial" w:cs="Arial"/>
                <w:b/>
                <w:bCs/>
                <w:noProof/>
                <w:sz w:val="24"/>
                <w:szCs w:val="24"/>
                <w:lang w:val="pt-BR"/>
              </w:rPr>
              <w:t>9.</w:t>
            </w:r>
            <w:r w:rsidR="00B33685" w:rsidRPr="00B33685">
              <w:rPr>
                <w:rFonts w:ascii="Arial" w:eastAsiaTheme="minorEastAsia" w:hAnsi="Arial" w:cs="Arial"/>
                <w:b/>
                <w:bCs/>
                <w:noProof/>
                <w:sz w:val="24"/>
                <w:szCs w:val="24"/>
                <w:lang w:val="pt-BR" w:eastAsia="pt-BR"/>
              </w:rPr>
              <w:tab/>
            </w:r>
            <w:r w:rsidR="00B33685" w:rsidRPr="00B33685">
              <w:rPr>
                <w:rStyle w:val="Hyperlink"/>
                <w:rFonts w:ascii="Arial" w:hAnsi="Arial" w:cs="Arial"/>
                <w:b/>
                <w:bCs/>
                <w:noProof/>
                <w:sz w:val="24"/>
                <w:szCs w:val="24"/>
              </w:rPr>
              <w:t>TECNOLOGIAS PRETENDIDAS</w:t>
            </w:r>
            <w:r w:rsidR="00B33685" w:rsidRPr="00B33685">
              <w:rPr>
                <w:rFonts w:ascii="Arial" w:hAnsi="Arial" w:cs="Arial"/>
                <w:b/>
                <w:bCs/>
                <w:noProof/>
                <w:webHidden/>
                <w:sz w:val="24"/>
                <w:szCs w:val="24"/>
              </w:rPr>
              <w:tab/>
            </w:r>
            <w:r w:rsidR="00B33685" w:rsidRPr="00B33685">
              <w:rPr>
                <w:rFonts w:ascii="Arial" w:hAnsi="Arial" w:cs="Arial"/>
                <w:b/>
                <w:bCs/>
                <w:noProof/>
                <w:webHidden/>
                <w:sz w:val="24"/>
                <w:szCs w:val="24"/>
              </w:rPr>
              <w:fldChar w:fldCharType="begin"/>
            </w:r>
            <w:r w:rsidR="00B33685" w:rsidRPr="00B33685">
              <w:rPr>
                <w:rFonts w:ascii="Arial" w:hAnsi="Arial" w:cs="Arial"/>
                <w:b/>
                <w:bCs/>
                <w:noProof/>
                <w:webHidden/>
                <w:sz w:val="24"/>
                <w:szCs w:val="24"/>
              </w:rPr>
              <w:instrText xml:space="preserve"> PAGEREF _Toc98512753 \h </w:instrText>
            </w:r>
            <w:r w:rsidR="00B33685" w:rsidRPr="00B33685">
              <w:rPr>
                <w:rFonts w:ascii="Arial" w:hAnsi="Arial" w:cs="Arial"/>
                <w:b/>
                <w:bCs/>
                <w:noProof/>
                <w:webHidden/>
                <w:sz w:val="24"/>
                <w:szCs w:val="24"/>
              </w:rPr>
            </w:r>
            <w:r w:rsidR="00B33685" w:rsidRPr="00B33685">
              <w:rPr>
                <w:rFonts w:ascii="Arial" w:hAnsi="Arial" w:cs="Arial"/>
                <w:b/>
                <w:bCs/>
                <w:noProof/>
                <w:webHidden/>
                <w:sz w:val="24"/>
                <w:szCs w:val="24"/>
              </w:rPr>
              <w:fldChar w:fldCharType="separate"/>
            </w:r>
            <w:r w:rsidR="00F10BDD">
              <w:rPr>
                <w:rFonts w:ascii="Arial" w:hAnsi="Arial" w:cs="Arial"/>
                <w:b/>
                <w:bCs/>
                <w:noProof/>
                <w:webHidden/>
                <w:sz w:val="24"/>
                <w:szCs w:val="24"/>
              </w:rPr>
              <w:t>9</w:t>
            </w:r>
            <w:r w:rsidR="00B33685" w:rsidRPr="00B33685">
              <w:rPr>
                <w:rFonts w:ascii="Arial" w:hAnsi="Arial" w:cs="Arial"/>
                <w:b/>
                <w:bCs/>
                <w:noProof/>
                <w:webHidden/>
                <w:sz w:val="24"/>
                <w:szCs w:val="24"/>
              </w:rPr>
              <w:fldChar w:fldCharType="end"/>
            </w:r>
          </w:hyperlink>
        </w:p>
        <w:p w14:paraId="5E89C499" w14:textId="2F7951C7" w:rsidR="00B33685" w:rsidRPr="00B33685" w:rsidRDefault="006F3DA0">
          <w:pPr>
            <w:pStyle w:val="Sumrio1"/>
            <w:rPr>
              <w:rFonts w:ascii="Arial" w:eastAsiaTheme="minorEastAsia" w:hAnsi="Arial" w:cs="Arial"/>
              <w:b/>
              <w:bCs/>
              <w:noProof/>
              <w:sz w:val="24"/>
              <w:szCs w:val="24"/>
              <w:lang w:val="pt-BR" w:eastAsia="pt-BR"/>
            </w:rPr>
          </w:pPr>
          <w:hyperlink w:anchor="_Toc98512754" w:history="1">
            <w:r w:rsidR="00B33685" w:rsidRPr="00B33685">
              <w:rPr>
                <w:rStyle w:val="Hyperlink"/>
                <w:rFonts w:ascii="Arial" w:hAnsi="Arial" w:cs="Arial"/>
                <w:b/>
                <w:bCs/>
                <w:noProof/>
                <w:sz w:val="24"/>
                <w:szCs w:val="24"/>
                <w:lang w:val="pt-BR"/>
              </w:rPr>
              <w:t>10.</w:t>
            </w:r>
            <w:r w:rsidR="00B33685" w:rsidRPr="00B33685">
              <w:rPr>
                <w:rFonts w:ascii="Arial" w:eastAsiaTheme="minorEastAsia" w:hAnsi="Arial" w:cs="Arial"/>
                <w:b/>
                <w:bCs/>
                <w:noProof/>
                <w:sz w:val="24"/>
                <w:szCs w:val="24"/>
                <w:lang w:val="pt-BR" w:eastAsia="pt-BR"/>
              </w:rPr>
              <w:tab/>
            </w:r>
            <w:r w:rsidR="00B33685" w:rsidRPr="00B33685">
              <w:rPr>
                <w:rStyle w:val="Hyperlink"/>
                <w:rFonts w:ascii="Arial" w:hAnsi="Arial" w:cs="Arial"/>
                <w:b/>
                <w:bCs/>
                <w:noProof/>
                <w:sz w:val="24"/>
                <w:szCs w:val="24"/>
                <w:lang w:val="pt-BR"/>
              </w:rPr>
              <w:t>ATIVIDADES-CHAVE REALIZADAS PELA EMPRESA</w:t>
            </w:r>
            <w:r w:rsidR="00B33685" w:rsidRPr="00B33685">
              <w:rPr>
                <w:rFonts w:ascii="Arial" w:hAnsi="Arial" w:cs="Arial"/>
                <w:b/>
                <w:bCs/>
                <w:noProof/>
                <w:webHidden/>
                <w:sz w:val="24"/>
                <w:szCs w:val="24"/>
              </w:rPr>
              <w:tab/>
            </w:r>
            <w:r w:rsidR="00B33685" w:rsidRPr="00B33685">
              <w:rPr>
                <w:rFonts w:ascii="Arial" w:hAnsi="Arial" w:cs="Arial"/>
                <w:b/>
                <w:bCs/>
                <w:noProof/>
                <w:webHidden/>
                <w:sz w:val="24"/>
                <w:szCs w:val="24"/>
              </w:rPr>
              <w:fldChar w:fldCharType="begin"/>
            </w:r>
            <w:r w:rsidR="00B33685" w:rsidRPr="00B33685">
              <w:rPr>
                <w:rFonts w:ascii="Arial" w:hAnsi="Arial" w:cs="Arial"/>
                <w:b/>
                <w:bCs/>
                <w:noProof/>
                <w:webHidden/>
                <w:sz w:val="24"/>
                <w:szCs w:val="24"/>
              </w:rPr>
              <w:instrText xml:space="preserve"> PAGEREF _Toc98512754 \h </w:instrText>
            </w:r>
            <w:r w:rsidR="00B33685" w:rsidRPr="00B33685">
              <w:rPr>
                <w:rFonts w:ascii="Arial" w:hAnsi="Arial" w:cs="Arial"/>
                <w:b/>
                <w:bCs/>
                <w:noProof/>
                <w:webHidden/>
                <w:sz w:val="24"/>
                <w:szCs w:val="24"/>
              </w:rPr>
            </w:r>
            <w:r w:rsidR="00B33685" w:rsidRPr="00B33685">
              <w:rPr>
                <w:rFonts w:ascii="Arial" w:hAnsi="Arial" w:cs="Arial"/>
                <w:b/>
                <w:bCs/>
                <w:noProof/>
                <w:webHidden/>
                <w:sz w:val="24"/>
                <w:szCs w:val="24"/>
              </w:rPr>
              <w:fldChar w:fldCharType="separate"/>
            </w:r>
            <w:r w:rsidR="00F10BDD">
              <w:rPr>
                <w:rFonts w:ascii="Arial" w:hAnsi="Arial" w:cs="Arial"/>
                <w:b/>
                <w:bCs/>
                <w:noProof/>
                <w:webHidden/>
                <w:sz w:val="24"/>
                <w:szCs w:val="24"/>
              </w:rPr>
              <w:t>10</w:t>
            </w:r>
            <w:r w:rsidR="00B33685" w:rsidRPr="00B33685">
              <w:rPr>
                <w:rFonts w:ascii="Arial" w:hAnsi="Arial" w:cs="Arial"/>
                <w:b/>
                <w:bCs/>
                <w:noProof/>
                <w:webHidden/>
                <w:sz w:val="24"/>
                <w:szCs w:val="24"/>
              </w:rPr>
              <w:fldChar w:fldCharType="end"/>
            </w:r>
          </w:hyperlink>
        </w:p>
        <w:p w14:paraId="66481964" w14:textId="7BC02BEB" w:rsidR="00B33685" w:rsidRPr="00B33685" w:rsidRDefault="006F3DA0">
          <w:pPr>
            <w:pStyle w:val="Sumrio1"/>
            <w:rPr>
              <w:rFonts w:ascii="Arial" w:eastAsiaTheme="minorEastAsia" w:hAnsi="Arial" w:cs="Arial"/>
              <w:b/>
              <w:bCs/>
              <w:noProof/>
              <w:sz w:val="24"/>
              <w:szCs w:val="24"/>
              <w:lang w:val="pt-BR" w:eastAsia="pt-BR"/>
            </w:rPr>
          </w:pPr>
          <w:hyperlink w:anchor="_Toc98512755" w:history="1">
            <w:r w:rsidR="00B33685" w:rsidRPr="00B33685">
              <w:rPr>
                <w:rStyle w:val="Hyperlink"/>
                <w:rFonts w:ascii="Arial" w:hAnsi="Arial" w:cs="Arial"/>
                <w:b/>
                <w:bCs/>
                <w:noProof/>
                <w:sz w:val="24"/>
                <w:szCs w:val="24"/>
                <w:lang w:val="pt-BR"/>
              </w:rPr>
              <w:t>11.</w:t>
            </w:r>
            <w:r w:rsidR="00B33685" w:rsidRPr="00B33685">
              <w:rPr>
                <w:rFonts w:ascii="Arial" w:eastAsiaTheme="minorEastAsia" w:hAnsi="Arial" w:cs="Arial"/>
                <w:b/>
                <w:bCs/>
                <w:noProof/>
                <w:sz w:val="24"/>
                <w:szCs w:val="24"/>
                <w:lang w:val="pt-BR" w:eastAsia="pt-BR"/>
              </w:rPr>
              <w:tab/>
            </w:r>
            <w:r w:rsidR="00B33685" w:rsidRPr="00B33685">
              <w:rPr>
                <w:rStyle w:val="Hyperlink"/>
                <w:rFonts w:ascii="Arial" w:hAnsi="Arial" w:cs="Arial"/>
                <w:b/>
                <w:bCs/>
                <w:noProof/>
                <w:sz w:val="24"/>
                <w:szCs w:val="24"/>
                <w:lang w:val="pt-BR"/>
              </w:rPr>
              <w:t>ANÁLISE DA CONCORRÊNCIA E IMPULSIONADORES</w:t>
            </w:r>
            <w:r w:rsidR="00B33685" w:rsidRPr="00B33685">
              <w:rPr>
                <w:rFonts w:ascii="Arial" w:hAnsi="Arial" w:cs="Arial"/>
                <w:b/>
                <w:bCs/>
                <w:noProof/>
                <w:webHidden/>
                <w:sz w:val="24"/>
                <w:szCs w:val="24"/>
              </w:rPr>
              <w:tab/>
            </w:r>
            <w:r w:rsidR="00B33685" w:rsidRPr="00B33685">
              <w:rPr>
                <w:rFonts w:ascii="Arial" w:hAnsi="Arial" w:cs="Arial"/>
                <w:b/>
                <w:bCs/>
                <w:noProof/>
                <w:webHidden/>
                <w:sz w:val="24"/>
                <w:szCs w:val="24"/>
              </w:rPr>
              <w:fldChar w:fldCharType="begin"/>
            </w:r>
            <w:r w:rsidR="00B33685" w:rsidRPr="00B33685">
              <w:rPr>
                <w:rFonts w:ascii="Arial" w:hAnsi="Arial" w:cs="Arial"/>
                <w:b/>
                <w:bCs/>
                <w:noProof/>
                <w:webHidden/>
                <w:sz w:val="24"/>
                <w:szCs w:val="24"/>
              </w:rPr>
              <w:instrText xml:space="preserve"> PAGEREF _Toc98512755 \h </w:instrText>
            </w:r>
            <w:r w:rsidR="00B33685" w:rsidRPr="00B33685">
              <w:rPr>
                <w:rFonts w:ascii="Arial" w:hAnsi="Arial" w:cs="Arial"/>
                <w:b/>
                <w:bCs/>
                <w:noProof/>
                <w:webHidden/>
                <w:sz w:val="24"/>
                <w:szCs w:val="24"/>
              </w:rPr>
            </w:r>
            <w:r w:rsidR="00B33685" w:rsidRPr="00B33685">
              <w:rPr>
                <w:rFonts w:ascii="Arial" w:hAnsi="Arial" w:cs="Arial"/>
                <w:b/>
                <w:bCs/>
                <w:noProof/>
                <w:webHidden/>
                <w:sz w:val="24"/>
                <w:szCs w:val="24"/>
              </w:rPr>
              <w:fldChar w:fldCharType="separate"/>
            </w:r>
            <w:r w:rsidR="00F10BDD">
              <w:rPr>
                <w:rFonts w:ascii="Arial" w:hAnsi="Arial" w:cs="Arial"/>
                <w:b/>
                <w:bCs/>
                <w:noProof/>
                <w:webHidden/>
                <w:sz w:val="24"/>
                <w:szCs w:val="24"/>
              </w:rPr>
              <w:t>11</w:t>
            </w:r>
            <w:r w:rsidR="00B33685" w:rsidRPr="00B33685">
              <w:rPr>
                <w:rFonts w:ascii="Arial" w:hAnsi="Arial" w:cs="Arial"/>
                <w:b/>
                <w:bCs/>
                <w:noProof/>
                <w:webHidden/>
                <w:sz w:val="24"/>
                <w:szCs w:val="24"/>
              </w:rPr>
              <w:fldChar w:fldCharType="end"/>
            </w:r>
          </w:hyperlink>
        </w:p>
        <w:p w14:paraId="7702FC2C" w14:textId="3659CEEA" w:rsidR="00B33685" w:rsidRPr="00B33685" w:rsidRDefault="006F3DA0">
          <w:pPr>
            <w:pStyle w:val="Sumrio1"/>
            <w:rPr>
              <w:rFonts w:ascii="Arial" w:eastAsiaTheme="minorEastAsia" w:hAnsi="Arial" w:cs="Arial"/>
              <w:b/>
              <w:bCs/>
              <w:noProof/>
              <w:sz w:val="24"/>
              <w:szCs w:val="24"/>
              <w:lang w:val="pt-BR" w:eastAsia="pt-BR"/>
            </w:rPr>
          </w:pPr>
          <w:hyperlink w:anchor="_Toc98512756" w:history="1">
            <w:r w:rsidR="00B33685" w:rsidRPr="00B33685">
              <w:rPr>
                <w:rStyle w:val="Hyperlink"/>
                <w:rFonts w:ascii="Arial" w:hAnsi="Arial" w:cs="Arial"/>
                <w:b/>
                <w:bCs/>
                <w:noProof/>
                <w:sz w:val="24"/>
                <w:szCs w:val="24"/>
                <w:lang w:val="pt-BR"/>
              </w:rPr>
              <w:t>12.</w:t>
            </w:r>
            <w:r w:rsidR="00B33685" w:rsidRPr="00B33685">
              <w:rPr>
                <w:rFonts w:ascii="Arial" w:eastAsiaTheme="minorEastAsia" w:hAnsi="Arial" w:cs="Arial"/>
                <w:b/>
                <w:bCs/>
                <w:noProof/>
                <w:sz w:val="24"/>
                <w:szCs w:val="24"/>
                <w:lang w:val="pt-BR" w:eastAsia="pt-BR"/>
              </w:rPr>
              <w:tab/>
            </w:r>
            <w:r w:rsidR="00B33685" w:rsidRPr="00B33685">
              <w:rPr>
                <w:rStyle w:val="Hyperlink"/>
                <w:rFonts w:ascii="Arial" w:hAnsi="Arial" w:cs="Arial"/>
                <w:b/>
                <w:bCs/>
                <w:noProof/>
                <w:sz w:val="24"/>
                <w:szCs w:val="24"/>
                <w:lang w:val="pt-BR"/>
              </w:rPr>
              <w:t>REDE DE PARCEIROS ESTRATÉGICOS</w:t>
            </w:r>
            <w:r w:rsidR="00B33685" w:rsidRPr="00B33685">
              <w:rPr>
                <w:rFonts w:ascii="Arial" w:hAnsi="Arial" w:cs="Arial"/>
                <w:b/>
                <w:bCs/>
                <w:noProof/>
                <w:webHidden/>
                <w:sz w:val="24"/>
                <w:szCs w:val="24"/>
              </w:rPr>
              <w:tab/>
            </w:r>
            <w:r w:rsidR="00B33685" w:rsidRPr="00B33685">
              <w:rPr>
                <w:rFonts w:ascii="Arial" w:hAnsi="Arial" w:cs="Arial"/>
                <w:b/>
                <w:bCs/>
                <w:noProof/>
                <w:webHidden/>
                <w:sz w:val="24"/>
                <w:szCs w:val="24"/>
              </w:rPr>
              <w:fldChar w:fldCharType="begin"/>
            </w:r>
            <w:r w:rsidR="00B33685" w:rsidRPr="00B33685">
              <w:rPr>
                <w:rFonts w:ascii="Arial" w:hAnsi="Arial" w:cs="Arial"/>
                <w:b/>
                <w:bCs/>
                <w:noProof/>
                <w:webHidden/>
                <w:sz w:val="24"/>
                <w:szCs w:val="24"/>
              </w:rPr>
              <w:instrText xml:space="preserve"> PAGEREF _Toc98512756 \h </w:instrText>
            </w:r>
            <w:r w:rsidR="00B33685" w:rsidRPr="00B33685">
              <w:rPr>
                <w:rFonts w:ascii="Arial" w:hAnsi="Arial" w:cs="Arial"/>
                <w:b/>
                <w:bCs/>
                <w:noProof/>
                <w:webHidden/>
                <w:sz w:val="24"/>
                <w:szCs w:val="24"/>
              </w:rPr>
            </w:r>
            <w:r w:rsidR="00B33685" w:rsidRPr="00B33685">
              <w:rPr>
                <w:rFonts w:ascii="Arial" w:hAnsi="Arial" w:cs="Arial"/>
                <w:b/>
                <w:bCs/>
                <w:noProof/>
                <w:webHidden/>
                <w:sz w:val="24"/>
                <w:szCs w:val="24"/>
              </w:rPr>
              <w:fldChar w:fldCharType="separate"/>
            </w:r>
            <w:r w:rsidR="00F10BDD">
              <w:rPr>
                <w:rFonts w:ascii="Arial" w:hAnsi="Arial" w:cs="Arial"/>
                <w:b/>
                <w:bCs/>
                <w:noProof/>
                <w:webHidden/>
                <w:sz w:val="24"/>
                <w:szCs w:val="24"/>
              </w:rPr>
              <w:t>12</w:t>
            </w:r>
            <w:r w:rsidR="00B33685" w:rsidRPr="00B33685">
              <w:rPr>
                <w:rFonts w:ascii="Arial" w:hAnsi="Arial" w:cs="Arial"/>
                <w:b/>
                <w:bCs/>
                <w:noProof/>
                <w:webHidden/>
                <w:sz w:val="24"/>
                <w:szCs w:val="24"/>
              </w:rPr>
              <w:fldChar w:fldCharType="end"/>
            </w:r>
          </w:hyperlink>
        </w:p>
        <w:p w14:paraId="489124F0" w14:textId="1AAA37F7" w:rsidR="00B33685" w:rsidRPr="00B33685" w:rsidRDefault="006F3DA0">
          <w:pPr>
            <w:pStyle w:val="Sumrio1"/>
            <w:rPr>
              <w:rFonts w:ascii="Arial" w:eastAsiaTheme="minorEastAsia" w:hAnsi="Arial" w:cs="Arial"/>
              <w:b/>
              <w:bCs/>
              <w:noProof/>
              <w:sz w:val="24"/>
              <w:szCs w:val="24"/>
              <w:lang w:val="pt-BR" w:eastAsia="pt-BR"/>
            </w:rPr>
          </w:pPr>
          <w:hyperlink w:anchor="_Toc98512757" w:history="1">
            <w:r w:rsidR="00B33685" w:rsidRPr="00B33685">
              <w:rPr>
                <w:rStyle w:val="Hyperlink"/>
                <w:rFonts w:ascii="Arial" w:hAnsi="Arial" w:cs="Arial"/>
                <w:b/>
                <w:bCs/>
                <w:noProof/>
                <w:sz w:val="24"/>
                <w:szCs w:val="24"/>
                <w:lang w:val="pt-BR"/>
              </w:rPr>
              <w:t>13.</w:t>
            </w:r>
            <w:r w:rsidR="00B33685" w:rsidRPr="00B33685">
              <w:rPr>
                <w:rFonts w:ascii="Arial" w:eastAsiaTheme="minorEastAsia" w:hAnsi="Arial" w:cs="Arial"/>
                <w:b/>
                <w:bCs/>
                <w:noProof/>
                <w:sz w:val="24"/>
                <w:szCs w:val="24"/>
                <w:lang w:val="pt-BR" w:eastAsia="pt-BR"/>
              </w:rPr>
              <w:tab/>
            </w:r>
            <w:r w:rsidR="00B33685" w:rsidRPr="00B33685">
              <w:rPr>
                <w:rStyle w:val="Hyperlink"/>
                <w:rFonts w:ascii="Arial" w:hAnsi="Arial" w:cs="Arial"/>
                <w:b/>
                <w:bCs/>
                <w:noProof/>
                <w:sz w:val="24"/>
                <w:szCs w:val="24"/>
                <w:lang w:val="pt-BR"/>
              </w:rPr>
              <w:t>INVESTIMENTOS ESTIMADOS</w:t>
            </w:r>
            <w:r w:rsidR="00B33685" w:rsidRPr="00B33685">
              <w:rPr>
                <w:rFonts w:ascii="Arial" w:hAnsi="Arial" w:cs="Arial"/>
                <w:b/>
                <w:bCs/>
                <w:noProof/>
                <w:webHidden/>
                <w:sz w:val="24"/>
                <w:szCs w:val="24"/>
              </w:rPr>
              <w:tab/>
            </w:r>
            <w:r w:rsidR="00B33685" w:rsidRPr="00B33685">
              <w:rPr>
                <w:rFonts w:ascii="Arial" w:hAnsi="Arial" w:cs="Arial"/>
                <w:b/>
                <w:bCs/>
                <w:noProof/>
                <w:webHidden/>
                <w:sz w:val="24"/>
                <w:szCs w:val="24"/>
              </w:rPr>
              <w:fldChar w:fldCharType="begin"/>
            </w:r>
            <w:r w:rsidR="00B33685" w:rsidRPr="00B33685">
              <w:rPr>
                <w:rFonts w:ascii="Arial" w:hAnsi="Arial" w:cs="Arial"/>
                <w:b/>
                <w:bCs/>
                <w:noProof/>
                <w:webHidden/>
                <w:sz w:val="24"/>
                <w:szCs w:val="24"/>
              </w:rPr>
              <w:instrText xml:space="preserve"> PAGEREF _Toc98512757 \h </w:instrText>
            </w:r>
            <w:r w:rsidR="00B33685" w:rsidRPr="00B33685">
              <w:rPr>
                <w:rFonts w:ascii="Arial" w:hAnsi="Arial" w:cs="Arial"/>
                <w:b/>
                <w:bCs/>
                <w:noProof/>
                <w:webHidden/>
                <w:sz w:val="24"/>
                <w:szCs w:val="24"/>
              </w:rPr>
            </w:r>
            <w:r w:rsidR="00B33685" w:rsidRPr="00B33685">
              <w:rPr>
                <w:rFonts w:ascii="Arial" w:hAnsi="Arial" w:cs="Arial"/>
                <w:b/>
                <w:bCs/>
                <w:noProof/>
                <w:webHidden/>
                <w:sz w:val="24"/>
                <w:szCs w:val="24"/>
              </w:rPr>
              <w:fldChar w:fldCharType="separate"/>
            </w:r>
            <w:r w:rsidR="00F10BDD">
              <w:rPr>
                <w:rFonts w:ascii="Arial" w:hAnsi="Arial" w:cs="Arial"/>
                <w:b/>
                <w:bCs/>
                <w:noProof/>
                <w:webHidden/>
                <w:sz w:val="24"/>
                <w:szCs w:val="24"/>
              </w:rPr>
              <w:t>13</w:t>
            </w:r>
            <w:r w:rsidR="00B33685" w:rsidRPr="00B33685">
              <w:rPr>
                <w:rFonts w:ascii="Arial" w:hAnsi="Arial" w:cs="Arial"/>
                <w:b/>
                <w:bCs/>
                <w:noProof/>
                <w:webHidden/>
                <w:sz w:val="24"/>
                <w:szCs w:val="24"/>
              </w:rPr>
              <w:fldChar w:fldCharType="end"/>
            </w:r>
          </w:hyperlink>
        </w:p>
        <w:p w14:paraId="0342D5E5" w14:textId="39FB0F08" w:rsidR="00B33685" w:rsidRPr="00B33685" w:rsidRDefault="006F3DA0">
          <w:pPr>
            <w:pStyle w:val="Sumrio1"/>
            <w:rPr>
              <w:rFonts w:ascii="Arial" w:eastAsiaTheme="minorEastAsia" w:hAnsi="Arial" w:cs="Arial"/>
              <w:b/>
              <w:bCs/>
              <w:noProof/>
              <w:sz w:val="24"/>
              <w:szCs w:val="24"/>
              <w:lang w:val="pt-BR" w:eastAsia="pt-BR"/>
            </w:rPr>
          </w:pPr>
          <w:hyperlink w:anchor="_Toc98512758" w:history="1">
            <w:r w:rsidR="00B33685" w:rsidRPr="00B33685">
              <w:rPr>
                <w:rStyle w:val="Hyperlink"/>
                <w:rFonts w:ascii="Arial" w:hAnsi="Arial" w:cs="Arial"/>
                <w:b/>
                <w:bCs/>
                <w:noProof/>
                <w:sz w:val="24"/>
                <w:szCs w:val="24"/>
                <w:lang w:val="pt-BR"/>
              </w:rPr>
              <w:t>14.</w:t>
            </w:r>
            <w:r w:rsidR="00B33685" w:rsidRPr="00B33685">
              <w:rPr>
                <w:rFonts w:ascii="Arial" w:eastAsiaTheme="minorEastAsia" w:hAnsi="Arial" w:cs="Arial"/>
                <w:b/>
                <w:bCs/>
                <w:noProof/>
                <w:sz w:val="24"/>
                <w:szCs w:val="24"/>
                <w:lang w:val="pt-BR" w:eastAsia="pt-BR"/>
              </w:rPr>
              <w:tab/>
            </w:r>
            <w:r w:rsidR="00B33685" w:rsidRPr="00B33685">
              <w:rPr>
                <w:rStyle w:val="Hyperlink"/>
                <w:rFonts w:ascii="Arial" w:hAnsi="Arial" w:cs="Arial"/>
                <w:b/>
                <w:bCs/>
                <w:noProof/>
                <w:sz w:val="24"/>
                <w:szCs w:val="24"/>
                <w:lang w:val="pt-BR"/>
              </w:rPr>
              <w:t>ANEXOS</w:t>
            </w:r>
            <w:r w:rsidR="00B33685" w:rsidRPr="00B33685">
              <w:rPr>
                <w:rFonts w:ascii="Arial" w:hAnsi="Arial" w:cs="Arial"/>
                <w:b/>
                <w:bCs/>
                <w:noProof/>
                <w:webHidden/>
                <w:sz w:val="24"/>
                <w:szCs w:val="24"/>
              </w:rPr>
              <w:tab/>
            </w:r>
            <w:r w:rsidR="00B33685" w:rsidRPr="00B33685">
              <w:rPr>
                <w:rFonts w:ascii="Arial" w:hAnsi="Arial" w:cs="Arial"/>
                <w:b/>
                <w:bCs/>
                <w:noProof/>
                <w:webHidden/>
                <w:sz w:val="24"/>
                <w:szCs w:val="24"/>
              </w:rPr>
              <w:fldChar w:fldCharType="begin"/>
            </w:r>
            <w:r w:rsidR="00B33685" w:rsidRPr="00B33685">
              <w:rPr>
                <w:rFonts w:ascii="Arial" w:hAnsi="Arial" w:cs="Arial"/>
                <w:b/>
                <w:bCs/>
                <w:noProof/>
                <w:webHidden/>
                <w:sz w:val="24"/>
                <w:szCs w:val="24"/>
              </w:rPr>
              <w:instrText xml:space="preserve"> PAGEREF _Toc98512758 \h </w:instrText>
            </w:r>
            <w:r w:rsidR="00B33685" w:rsidRPr="00B33685">
              <w:rPr>
                <w:rFonts w:ascii="Arial" w:hAnsi="Arial" w:cs="Arial"/>
                <w:b/>
                <w:bCs/>
                <w:noProof/>
                <w:webHidden/>
                <w:sz w:val="24"/>
                <w:szCs w:val="24"/>
              </w:rPr>
            </w:r>
            <w:r w:rsidR="00B33685" w:rsidRPr="00B33685">
              <w:rPr>
                <w:rFonts w:ascii="Arial" w:hAnsi="Arial" w:cs="Arial"/>
                <w:b/>
                <w:bCs/>
                <w:noProof/>
                <w:webHidden/>
                <w:sz w:val="24"/>
                <w:szCs w:val="24"/>
              </w:rPr>
              <w:fldChar w:fldCharType="separate"/>
            </w:r>
            <w:r w:rsidR="00F10BDD">
              <w:rPr>
                <w:rFonts w:ascii="Arial" w:hAnsi="Arial" w:cs="Arial"/>
                <w:b/>
                <w:bCs/>
                <w:noProof/>
                <w:webHidden/>
                <w:sz w:val="24"/>
                <w:szCs w:val="24"/>
              </w:rPr>
              <w:t>14</w:t>
            </w:r>
            <w:r w:rsidR="00B33685" w:rsidRPr="00B33685">
              <w:rPr>
                <w:rFonts w:ascii="Arial" w:hAnsi="Arial" w:cs="Arial"/>
                <w:b/>
                <w:bCs/>
                <w:noProof/>
                <w:webHidden/>
                <w:sz w:val="24"/>
                <w:szCs w:val="24"/>
              </w:rPr>
              <w:fldChar w:fldCharType="end"/>
            </w:r>
          </w:hyperlink>
        </w:p>
        <w:p w14:paraId="71F8AC57" w14:textId="176F4986" w:rsidR="00417C42" w:rsidRDefault="00417C42" w:rsidP="00005711">
          <w:pPr>
            <w:spacing w:line="360" w:lineRule="auto"/>
            <w:ind w:right="644"/>
          </w:pPr>
          <w:r w:rsidRPr="00B33685">
            <w:rPr>
              <w:rFonts w:ascii="Arial" w:hAnsi="Arial" w:cs="Arial"/>
              <w:b/>
              <w:bCs/>
              <w:color w:val="15222D"/>
              <w:sz w:val="24"/>
              <w:szCs w:val="24"/>
            </w:rPr>
            <w:fldChar w:fldCharType="end"/>
          </w:r>
          <w:r w:rsidR="006B21C4" w:rsidRPr="002A4794">
            <w:rPr>
              <w:rFonts w:ascii="Arial" w:hAnsi="Arial" w:cs="Arial"/>
              <w:b/>
              <w:bCs/>
              <w:color w:val="15222D"/>
              <w:sz w:val="24"/>
              <w:szCs w:val="24"/>
              <w:lang w:val="pt-BR"/>
            </w:rPr>
            <w:t>1</w:t>
          </w:r>
          <w:r w:rsidR="003349D2">
            <w:rPr>
              <w:rFonts w:ascii="Arial" w:hAnsi="Arial" w:cs="Arial"/>
              <w:b/>
              <w:bCs/>
              <w:color w:val="15222D"/>
              <w:sz w:val="24"/>
              <w:szCs w:val="24"/>
              <w:lang w:val="pt-BR"/>
            </w:rPr>
            <w:t>5</w:t>
          </w:r>
          <w:r w:rsidR="006B21C4" w:rsidRPr="002A4794">
            <w:rPr>
              <w:rFonts w:ascii="Arial" w:hAnsi="Arial" w:cs="Arial"/>
              <w:b/>
              <w:bCs/>
              <w:color w:val="15222D"/>
              <w:sz w:val="24"/>
              <w:szCs w:val="24"/>
              <w:lang w:val="pt-BR"/>
            </w:rPr>
            <w:t>.</w:t>
          </w:r>
          <w:r w:rsidR="003349D2">
            <w:rPr>
              <w:rFonts w:ascii="Arial" w:hAnsi="Arial" w:cs="Arial"/>
              <w:b/>
              <w:bCs/>
              <w:color w:val="15222D"/>
              <w:sz w:val="24"/>
              <w:szCs w:val="24"/>
              <w:lang w:val="pt-BR"/>
            </w:rPr>
            <w:t xml:space="preserve"> REFER</w:t>
          </w:r>
          <w:r w:rsidR="002F245C">
            <w:rPr>
              <w:rFonts w:ascii="Arial" w:hAnsi="Arial" w:cs="Arial"/>
              <w:b/>
              <w:bCs/>
              <w:color w:val="15222D"/>
              <w:sz w:val="24"/>
              <w:szCs w:val="24"/>
              <w:lang w:val="pt-BR"/>
            </w:rPr>
            <w:t>Ê</w:t>
          </w:r>
          <w:r w:rsidR="003349D2">
            <w:rPr>
              <w:rFonts w:ascii="Arial" w:hAnsi="Arial" w:cs="Arial"/>
              <w:b/>
              <w:bCs/>
              <w:color w:val="15222D"/>
              <w:sz w:val="24"/>
              <w:szCs w:val="24"/>
              <w:lang w:val="pt-BR"/>
            </w:rPr>
            <w:t>NCIAS BIBLIOGR</w:t>
          </w:r>
          <w:r w:rsidR="002F245C">
            <w:rPr>
              <w:rFonts w:ascii="Arial" w:hAnsi="Arial" w:cs="Arial"/>
              <w:b/>
              <w:bCs/>
              <w:color w:val="15222D"/>
              <w:sz w:val="24"/>
              <w:szCs w:val="24"/>
              <w:lang w:val="pt-BR"/>
            </w:rPr>
            <w:t>Á</w:t>
          </w:r>
          <w:r w:rsidR="003349D2">
            <w:rPr>
              <w:rFonts w:ascii="Arial" w:hAnsi="Arial" w:cs="Arial"/>
              <w:b/>
              <w:bCs/>
              <w:color w:val="15222D"/>
              <w:sz w:val="24"/>
              <w:szCs w:val="24"/>
              <w:lang w:val="pt-BR"/>
            </w:rPr>
            <w:t>FICAS</w:t>
          </w:r>
          <w:r w:rsidR="006B21C4" w:rsidRPr="002A4794">
            <w:rPr>
              <w:rFonts w:ascii="Arial" w:hAnsi="Arial" w:cs="Arial"/>
              <w:b/>
              <w:bCs/>
              <w:color w:val="15222D"/>
              <w:sz w:val="24"/>
              <w:szCs w:val="24"/>
              <w:lang w:val="pt-BR"/>
            </w:rPr>
            <w:t>…………………………………………</w:t>
          </w:r>
          <w:r w:rsidR="00005711" w:rsidRPr="002A4794">
            <w:rPr>
              <w:rFonts w:ascii="Arial" w:hAnsi="Arial" w:cs="Arial"/>
              <w:b/>
              <w:bCs/>
              <w:color w:val="15222D"/>
              <w:sz w:val="24"/>
              <w:szCs w:val="24"/>
              <w:lang w:val="pt-BR"/>
            </w:rPr>
            <w:t>...</w:t>
          </w:r>
          <w:r w:rsidR="006B21C4" w:rsidRPr="002A4794">
            <w:rPr>
              <w:rFonts w:ascii="Arial" w:hAnsi="Arial" w:cs="Arial"/>
              <w:b/>
              <w:bCs/>
              <w:color w:val="15222D"/>
              <w:sz w:val="24"/>
              <w:szCs w:val="24"/>
              <w:lang w:val="pt-BR"/>
            </w:rPr>
            <w:t>.</w:t>
          </w:r>
          <w:r w:rsidR="003349D2">
            <w:rPr>
              <w:rFonts w:ascii="Arial" w:hAnsi="Arial" w:cs="Arial"/>
              <w:b/>
              <w:bCs/>
              <w:color w:val="15222D"/>
              <w:sz w:val="24"/>
              <w:szCs w:val="24"/>
              <w:lang w:val="pt-BR"/>
            </w:rPr>
            <w:t>.........</w:t>
          </w:r>
          <w:r w:rsidR="00D91E35">
            <w:rPr>
              <w:rFonts w:ascii="Arial" w:hAnsi="Arial" w:cs="Arial"/>
              <w:b/>
              <w:bCs/>
              <w:color w:val="15222D"/>
              <w:sz w:val="24"/>
              <w:szCs w:val="24"/>
              <w:lang w:val="pt-BR"/>
            </w:rPr>
            <w:t>1</w:t>
          </w:r>
          <w:r w:rsidR="00D479CC">
            <w:rPr>
              <w:rFonts w:ascii="Arial" w:hAnsi="Arial" w:cs="Arial"/>
              <w:b/>
              <w:bCs/>
              <w:color w:val="15222D"/>
              <w:sz w:val="24"/>
              <w:szCs w:val="24"/>
              <w:lang w:val="pt-BR"/>
            </w:rPr>
            <w:t>5</w:t>
          </w:r>
        </w:p>
      </w:sdtContent>
    </w:sdt>
    <w:p w14:paraId="6CE11AB5" w14:textId="77777777" w:rsidR="00C043C9" w:rsidRDefault="00C043C9">
      <w:pPr>
        <w:spacing w:line="417" w:lineRule="auto"/>
      </w:pPr>
    </w:p>
    <w:p w14:paraId="7BDEC8C2" w14:textId="77777777" w:rsidR="00DA3CB0" w:rsidRDefault="00DA3CB0">
      <w:pPr>
        <w:spacing w:line="417" w:lineRule="auto"/>
      </w:pPr>
    </w:p>
    <w:p w14:paraId="18C5E385" w14:textId="77777777" w:rsidR="00DA3CB0" w:rsidRDefault="00DA3CB0">
      <w:pPr>
        <w:spacing w:line="417" w:lineRule="auto"/>
        <w:sectPr w:rsidR="00DA3CB0" w:rsidSect="00DE6CE0">
          <w:headerReference w:type="default" r:id="rId18"/>
          <w:footerReference w:type="default" r:id="rId19"/>
          <w:pgSz w:w="11910" w:h="16840"/>
          <w:pgMar w:top="1500" w:right="0" w:bottom="400" w:left="1060" w:header="689" w:footer="134" w:gutter="0"/>
          <w:pgNumType w:start="1"/>
          <w:cols w:space="720"/>
        </w:sectPr>
      </w:pPr>
    </w:p>
    <w:p w14:paraId="3BAA5998" w14:textId="7997BCAD" w:rsidR="00C043C9" w:rsidRPr="008A54A9" w:rsidRDefault="0038443F" w:rsidP="00A138B0">
      <w:pPr>
        <w:tabs>
          <w:tab w:val="left" w:pos="9020"/>
        </w:tabs>
        <w:spacing w:before="123"/>
        <w:ind w:left="116"/>
        <w:rPr>
          <w:rFonts w:ascii="Gotham Bold" w:hAnsi="Gotham Bold"/>
          <w:b/>
          <w:color w:val="203644"/>
          <w:sz w:val="28"/>
        </w:rPr>
      </w:pPr>
      <w:r>
        <w:rPr>
          <w:rFonts w:ascii="Gotham Bold" w:hAnsi="Gotham Bold"/>
          <w:b/>
          <w:color w:val="203644"/>
          <w:sz w:val="28"/>
        </w:rPr>
        <w:lastRenderedPageBreak/>
        <w:t>ESTUDO DE CASO</w:t>
      </w:r>
    </w:p>
    <w:p w14:paraId="113BEFC4" w14:textId="4C33A2C5" w:rsidR="00C043C9" w:rsidRPr="00776713" w:rsidRDefault="00C043C9">
      <w:pPr>
        <w:pStyle w:val="Corpodetexto"/>
        <w:spacing w:before="2"/>
        <w:rPr>
          <w:b/>
          <w:sz w:val="52"/>
        </w:rPr>
      </w:pPr>
    </w:p>
    <w:p w14:paraId="53D42B1F" w14:textId="114943EF" w:rsidR="00D654C7" w:rsidRPr="008A54A9" w:rsidRDefault="00005711" w:rsidP="008A54A9">
      <w:pPr>
        <w:pStyle w:val="Ttulo1"/>
        <w:rPr>
          <w:sz w:val="50"/>
          <w:szCs w:val="50"/>
          <w14:textFill>
            <w14:solidFill>
              <w14:srgbClr w14:val="8A7843"/>
            </w14:solidFill>
          </w14:textFill>
        </w:rPr>
      </w:pPr>
      <w:bookmarkStart w:id="0" w:name="_Toc98512745"/>
      <w:bookmarkStart w:id="1" w:name="_Hlk515043141"/>
      <w:r>
        <w:rPr>
          <w:caps w:val="0"/>
        </w:rPr>
        <w:t>APRESENTA</w:t>
      </w:r>
      <w:r w:rsidR="00647206">
        <w:rPr>
          <w:caps w:val="0"/>
        </w:rPr>
        <w:t>ÇÃO</w:t>
      </w:r>
      <w:r>
        <w:rPr>
          <w:caps w:val="0"/>
        </w:rPr>
        <w:t xml:space="preserve"> DO NEGÓCIO</w:t>
      </w:r>
      <w:bookmarkEnd w:id="0"/>
    </w:p>
    <w:bookmarkEnd w:id="1"/>
    <w:p w14:paraId="53A812D6" w14:textId="1483B908" w:rsidR="00C043C9" w:rsidRPr="00776713" w:rsidRDefault="00A94066" w:rsidP="00A138B0">
      <w:pPr>
        <w:pStyle w:val="Corpodetexto"/>
        <w:tabs>
          <w:tab w:val="left" w:pos="9400"/>
        </w:tabs>
        <w:spacing w:before="6"/>
        <w:rPr>
          <w:sz w:val="100"/>
        </w:rPr>
      </w:pPr>
      <w:r w:rsidRPr="00776713">
        <w:rPr>
          <w:noProof/>
          <w:lang w:val="pt-BR" w:eastAsia="pt-BR"/>
        </w:rPr>
        <mc:AlternateContent>
          <mc:Choice Requires="wps">
            <w:drawing>
              <wp:anchor distT="0" distB="0" distL="0" distR="0" simplePos="0" relativeHeight="251685888" behindDoc="0" locked="0" layoutInCell="1" allowOverlap="1" wp14:anchorId="6EE71D61" wp14:editId="1A206CBA">
                <wp:simplePos x="0" y="0"/>
                <wp:positionH relativeFrom="margin">
                  <wp:posOffset>108585</wp:posOffset>
                </wp:positionH>
                <wp:positionV relativeFrom="paragraph">
                  <wp:posOffset>384901</wp:posOffset>
                </wp:positionV>
                <wp:extent cx="1380744" cy="0"/>
                <wp:effectExtent l="0" t="19050" r="29210" b="19050"/>
                <wp:wrapNone/>
                <wp:docPr id="5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D35E31" id="Line 2" o:spid="_x0000_s1026" style="position:absolute;z-index:2516858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mc:Fallback>
        </mc:AlternateContent>
      </w:r>
      <w:r w:rsidR="00A138B0" w:rsidRPr="00776713">
        <w:rPr>
          <w:sz w:val="100"/>
        </w:rPr>
        <w:tab/>
      </w:r>
    </w:p>
    <w:p w14:paraId="4A916921" w14:textId="77777777" w:rsidR="005B777C" w:rsidRDefault="00EE2172" w:rsidP="00005711">
      <w:pPr>
        <w:pStyle w:val="CorpodeTextoTCC"/>
        <w:rPr>
          <w:rFonts w:ascii="Arial" w:hAnsi="Arial" w:cs="Arial"/>
          <w:color w:val="auto"/>
          <w:lang w:val="pt-BR"/>
        </w:rPr>
      </w:pPr>
      <w:r>
        <w:rPr>
          <w:rFonts w:ascii="Arial" w:hAnsi="Arial" w:cs="Arial"/>
          <w:color w:val="auto"/>
          <w:lang w:val="pt-BR"/>
        </w:rPr>
        <w:t>O presente artigo</w:t>
      </w:r>
      <w:r w:rsidR="002344C9">
        <w:rPr>
          <w:rFonts w:ascii="Arial" w:hAnsi="Arial" w:cs="Arial"/>
          <w:color w:val="auto"/>
          <w:lang w:val="pt-BR"/>
        </w:rPr>
        <w:t xml:space="preserve"> tem o intuito de </w:t>
      </w:r>
      <w:r w:rsidR="00A84CFC">
        <w:rPr>
          <w:rFonts w:ascii="Arial" w:hAnsi="Arial" w:cs="Arial"/>
          <w:color w:val="auto"/>
          <w:lang w:val="pt-BR"/>
        </w:rPr>
        <w:t>apresentar</w:t>
      </w:r>
      <w:r w:rsidR="00C371F1">
        <w:rPr>
          <w:rFonts w:ascii="Arial" w:hAnsi="Arial" w:cs="Arial"/>
          <w:color w:val="auto"/>
          <w:lang w:val="pt-BR"/>
        </w:rPr>
        <w:t>,</w:t>
      </w:r>
      <w:r w:rsidR="001E6FCD">
        <w:rPr>
          <w:rFonts w:ascii="Arial" w:hAnsi="Arial" w:cs="Arial"/>
          <w:color w:val="auto"/>
          <w:lang w:val="pt-BR"/>
        </w:rPr>
        <w:t xml:space="preserve"> </w:t>
      </w:r>
      <w:r w:rsidR="00FF193D">
        <w:rPr>
          <w:rFonts w:ascii="Arial" w:hAnsi="Arial" w:cs="Arial"/>
          <w:color w:val="auto"/>
          <w:lang w:val="pt-BR"/>
        </w:rPr>
        <w:t>uma</w:t>
      </w:r>
      <w:r w:rsidR="001E6FCD">
        <w:rPr>
          <w:rFonts w:ascii="Arial" w:hAnsi="Arial" w:cs="Arial"/>
          <w:color w:val="auto"/>
          <w:lang w:val="pt-BR"/>
        </w:rPr>
        <w:t xml:space="preserve"> proposta </w:t>
      </w:r>
      <w:r w:rsidR="00230D3C">
        <w:rPr>
          <w:rFonts w:ascii="Arial" w:hAnsi="Arial" w:cs="Arial"/>
          <w:color w:val="auto"/>
          <w:lang w:val="pt-BR"/>
        </w:rPr>
        <w:t xml:space="preserve">de sistema </w:t>
      </w:r>
      <w:r w:rsidR="001B0534">
        <w:rPr>
          <w:rFonts w:ascii="Arial" w:hAnsi="Arial" w:cs="Arial"/>
          <w:color w:val="auto"/>
          <w:lang w:val="pt-BR"/>
        </w:rPr>
        <w:t>para</w:t>
      </w:r>
      <w:r w:rsidR="002E570C">
        <w:rPr>
          <w:rFonts w:ascii="Arial" w:hAnsi="Arial" w:cs="Arial"/>
          <w:color w:val="auto"/>
          <w:lang w:val="pt-BR"/>
        </w:rPr>
        <w:t xml:space="preserve"> aluguéis de </w:t>
      </w:r>
      <w:r w:rsidR="00B42CEF">
        <w:rPr>
          <w:rFonts w:ascii="Arial" w:hAnsi="Arial" w:cs="Arial"/>
          <w:color w:val="auto"/>
          <w:lang w:val="pt-BR"/>
        </w:rPr>
        <w:t>equipamentos</w:t>
      </w:r>
      <w:r w:rsidR="009044B2">
        <w:rPr>
          <w:rFonts w:ascii="Arial" w:hAnsi="Arial" w:cs="Arial"/>
          <w:color w:val="auto"/>
          <w:lang w:val="pt-BR"/>
        </w:rPr>
        <w:t xml:space="preserve"> </w:t>
      </w:r>
      <w:r w:rsidR="001B0534">
        <w:rPr>
          <w:rFonts w:ascii="Arial" w:hAnsi="Arial" w:cs="Arial"/>
          <w:color w:val="auto"/>
          <w:lang w:val="pt-BR"/>
        </w:rPr>
        <w:t>de</w:t>
      </w:r>
      <w:r w:rsidR="009044B2">
        <w:rPr>
          <w:rFonts w:ascii="Arial" w:hAnsi="Arial" w:cs="Arial"/>
          <w:color w:val="auto"/>
          <w:lang w:val="pt-BR"/>
        </w:rPr>
        <w:t xml:space="preserve"> </w:t>
      </w:r>
      <w:r w:rsidR="00B42CEF">
        <w:rPr>
          <w:rFonts w:ascii="Arial" w:hAnsi="Arial" w:cs="Arial"/>
          <w:color w:val="auto"/>
          <w:lang w:val="pt-BR"/>
        </w:rPr>
        <w:t>soldagem</w:t>
      </w:r>
      <w:r w:rsidR="00233F4C">
        <w:rPr>
          <w:rFonts w:ascii="Arial" w:hAnsi="Arial" w:cs="Arial"/>
          <w:color w:val="auto"/>
          <w:lang w:val="pt-BR"/>
        </w:rPr>
        <w:t xml:space="preserve"> e corte plasma manual</w:t>
      </w:r>
      <w:r w:rsidR="00B63273">
        <w:rPr>
          <w:rFonts w:ascii="Arial" w:hAnsi="Arial" w:cs="Arial"/>
          <w:color w:val="auto"/>
          <w:lang w:val="pt-BR"/>
        </w:rPr>
        <w:t xml:space="preserve">. </w:t>
      </w:r>
      <w:r w:rsidR="008B0967">
        <w:rPr>
          <w:rFonts w:ascii="Arial" w:hAnsi="Arial" w:cs="Arial"/>
          <w:color w:val="auto"/>
          <w:lang w:val="pt-BR"/>
        </w:rPr>
        <w:t>A proposta</w:t>
      </w:r>
      <w:r w:rsidR="00B63273">
        <w:rPr>
          <w:rFonts w:ascii="Arial" w:hAnsi="Arial" w:cs="Arial"/>
          <w:color w:val="auto"/>
          <w:lang w:val="pt-BR"/>
        </w:rPr>
        <w:t xml:space="preserve"> </w:t>
      </w:r>
      <w:r w:rsidR="008B0967">
        <w:rPr>
          <w:rFonts w:ascii="Arial" w:hAnsi="Arial" w:cs="Arial"/>
          <w:color w:val="auto"/>
          <w:lang w:val="pt-BR"/>
        </w:rPr>
        <w:t xml:space="preserve">se restringe a equipamentos da </w:t>
      </w:r>
      <w:r w:rsidR="00233F4C">
        <w:rPr>
          <w:rFonts w:ascii="Arial" w:hAnsi="Arial" w:cs="Arial"/>
          <w:color w:val="auto"/>
          <w:lang w:val="pt-BR"/>
        </w:rPr>
        <w:t>empresa SUMIG Soluções para Solda e Corte Ltda</w:t>
      </w:r>
      <w:r w:rsidR="008B0967">
        <w:rPr>
          <w:rFonts w:ascii="Arial" w:hAnsi="Arial" w:cs="Arial"/>
          <w:color w:val="auto"/>
          <w:lang w:val="pt-BR"/>
        </w:rPr>
        <w:t xml:space="preserve">. A ideia é disponibilizar </w:t>
      </w:r>
      <w:r w:rsidR="000D6C25">
        <w:rPr>
          <w:rFonts w:ascii="Arial" w:hAnsi="Arial" w:cs="Arial"/>
          <w:color w:val="auto"/>
          <w:lang w:val="pt-BR"/>
        </w:rPr>
        <w:t xml:space="preserve">um </w:t>
      </w:r>
      <w:r w:rsidR="0033397B" w:rsidRPr="0033397B">
        <w:rPr>
          <w:rFonts w:ascii="Arial" w:hAnsi="Arial" w:cs="Arial"/>
          <w:i/>
          <w:color w:val="auto"/>
          <w:lang w:val="pt-BR"/>
        </w:rPr>
        <w:t>website</w:t>
      </w:r>
      <w:r w:rsidR="000B75AE">
        <w:rPr>
          <w:rFonts w:ascii="Arial" w:hAnsi="Arial" w:cs="Arial"/>
          <w:color w:val="auto"/>
          <w:lang w:val="pt-BR"/>
        </w:rPr>
        <w:t>, visando</w:t>
      </w:r>
      <w:r w:rsidR="005B3539">
        <w:rPr>
          <w:rFonts w:ascii="Arial" w:hAnsi="Arial" w:cs="Arial"/>
          <w:color w:val="auto"/>
          <w:lang w:val="pt-BR"/>
        </w:rPr>
        <w:t xml:space="preserve"> atender </w:t>
      </w:r>
      <w:r w:rsidR="000C3E8E">
        <w:rPr>
          <w:rFonts w:ascii="Arial" w:hAnsi="Arial" w:cs="Arial"/>
          <w:color w:val="auto"/>
          <w:lang w:val="pt-BR"/>
        </w:rPr>
        <w:t>demandas especificas do mercado</w:t>
      </w:r>
      <w:r w:rsidR="008B0967">
        <w:rPr>
          <w:rFonts w:ascii="Arial" w:hAnsi="Arial" w:cs="Arial"/>
          <w:color w:val="auto"/>
          <w:lang w:val="pt-BR"/>
        </w:rPr>
        <w:t>.</w:t>
      </w:r>
    </w:p>
    <w:p w14:paraId="02E3B40A" w14:textId="477AEFC7" w:rsidR="00E3113F" w:rsidRDefault="008B0967" w:rsidP="00005711">
      <w:pPr>
        <w:pStyle w:val="CorpodeTextoTCC"/>
        <w:rPr>
          <w:rFonts w:ascii="Arial" w:hAnsi="Arial" w:cs="Arial"/>
          <w:color w:val="auto"/>
          <w:lang w:val="pt-BR"/>
        </w:rPr>
      </w:pPr>
      <w:r>
        <w:rPr>
          <w:rFonts w:ascii="Arial" w:hAnsi="Arial" w:cs="Arial"/>
          <w:color w:val="auto"/>
          <w:lang w:val="pt-BR"/>
        </w:rPr>
        <w:t xml:space="preserve">Se identificou que </w:t>
      </w:r>
      <w:r w:rsidR="00E30925">
        <w:rPr>
          <w:rFonts w:ascii="Arial" w:hAnsi="Arial" w:cs="Arial"/>
          <w:color w:val="auto"/>
          <w:lang w:val="pt-BR"/>
        </w:rPr>
        <w:t>existe uma</w:t>
      </w:r>
      <w:r w:rsidR="009B7752">
        <w:rPr>
          <w:rFonts w:ascii="Arial" w:hAnsi="Arial" w:cs="Arial"/>
          <w:color w:val="auto"/>
          <w:lang w:val="pt-BR"/>
        </w:rPr>
        <w:t xml:space="preserve"> dificuldade </w:t>
      </w:r>
      <w:r>
        <w:rPr>
          <w:rFonts w:ascii="Arial" w:hAnsi="Arial" w:cs="Arial"/>
          <w:color w:val="auto"/>
          <w:lang w:val="pt-BR"/>
        </w:rPr>
        <w:t>para</w:t>
      </w:r>
      <w:r w:rsidR="00623264">
        <w:rPr>
          <w:rFonts w:ascii="Arial" w:hAnsi="Arial" w:cs="Arial"/>
          <w:color w:val="auto"/>
          <w:lang w:val="pt-BR"/>
        </w:rPr>
        <w:t xml:space="preserve"> uma pessoa comum</w:t>
      </w:r>
      <w:r w:rsidR="00233F4C">
        <w:rPr>
          <w:rFonts w:ascii="Arial" w:hAnsi="Arial" w:cs="Arial"/>
          <w:color w:val="auto"/>
          <w:lang w:val="pt-BR"/>
        </w:rPr>
        <w:t xml:space="preserve"> </w:t>
      </w:r>
      <w:r w:rsidR="00623264">
        <w:rPr>
          <w:rFonts w:ascii="Arial" w:hAnsi="Arial" w:cs="Arial"/>
          <w:color w:val="auto"/>
          <w:lang w:val="pt-BR"/>
        </w:rPr>
        <w:t xml:space="preserve">obter um equipamento de soldagem </w:t>
      </w:r>
      <w:r w:rsidR="00233F4C">
        <w:rPr>
          <w:rFonts w:ascii="Arial" w:hAnsi="Arial" w:cs="Arial"/>
          <w:color w:val="auto"/>
          <w:lang w:val="pt-BR"/>
        </w:rPr>
        <w:t>ou</w:t>
      </w:r>
      <w:r w:rsidR="00623264">
        <w:rPr>
          <w:rFonts w:ascii="Arial" w:hAnsi="Arial" w:cs="Arial"/>
          <w:color w:val="auto"/>
          <w:lang w:val="pt-BR"/>
        </w:rPr>
        <w:t xml:space="preserve"> corte plasma manual</w:t>
      </w:r>
      <w:r w:rsidR="00AD0017">
        <w:rPr>
          <w:rFonts w:ascii="Arial" w:hAnsi="Arial" w:cs="Arial"/>
          <w:color w:val="auto"/>
          <w:lang w:val="pt-BR"/>
        </w:rPr>
        <w:t xml:space="preserve"> para realizar serviços </w:t>
      </w:r>
      <w:r>
        <w:rPr>
          <w:rFonts w:ascii="Arial" w:hAnsi="Arial" w:cs="Arial"/>
          <w:color w:val="auto"/>
          <w:lang w:val="pt-BR"/>
        </w:rPr>
        <w:t>ditos</w:t>
      </w:r>
      <w:r w:rsidR="00AD0017">
        <w:rPr>
          <w:rFonts w:ascii="Arial" w:hAnsi="Arial" w:cs="Arial"/>
          <w:color w:val="auto"/>
          <w:lang w:val="pt-BR"/>
        </w:rPr>
        <w:t xml:space="preserve"> </w:t>
      </w:r>
      <w:r>
        <w:rPr>
          <w:rFonts w:ascii="Arial" w:hAnsi="Arial" w:cs="Arial"/>
          <w:color w:val="auto"/>
          <w:lang w:val="pt-BR"/>
        </w:rPr>
        <w:t>“</w:t>
      </w:r>
      <w:r w:rsidR="00AD0017">
        <w:rPr>
          <w:rFonts w:ascii="Arial" w:hAnsi="Arial" w:cs="Arial"/>
          <w:color w:val="auto"/>
          <w:lang w:val="pt-BR"/>
        </w:rPr>
        <w:t>de momento”</w:t>
      </w:r>
      <w:r w:rsidR="003768DD">
        <w:rPr>
          <w:rFonts w:ascii="Arial" w:hAnsi="Arial" w:cs="Arial"/>
          <w:color w:val="auto"/>
          <w:lang w:val="pt-BR"/>
        </w:rPr>
        <w:t xml:space="preserve"> e</w:t>
      </w:r>
      <w:r>
        <w:rPr>
          <w:rFonts w:ascii="Arial" w:hAnsi="Arial" w:cs="Arial"/>
          <w:color w:val="auto"/>
          <w:lang w:val="pt-BR"/>
        </w:rPr>
        <w:t xml:space="preserve"> este público </w:t>
      </w:r>
      <w:r w:rsidR="003768DD">
        <w:rPr>
          <w:rFonts w:ascii="Arial" w:hAnsi="Arial" w:cs="Arial"/>
          <w:color w:val="auto"/>
          <w:lang w:val="pt-BR"/>
        </w:rPr>
        <w:t xml:space="preserve">não </w:t>
      </w:r>
      <w:r w:rsidR="00233F4C">
        <w:rPr>
          <w:rFonts w:ascii="Arial" w:hAnsi="Arial" w:cs="Arial"/>
          <w:color w:val="auto"/>
          <w:lang w:val="pt-BR"/>
        </w:rPr>
        <w:t>t</w:t>
      </w:r>
      <w:r>
        <w:rPr>
          <w:rFonts w:ascii="Arial" w:hAnsi="Arial" w:cs="Arial"/>
          <w:color w:val="auto"/>
          <w:lang w:val="pt-BR"/>
        </w:rPr>
        <w:t>êm</w:t>
      </w:r>
      <w:r w:rsidR="00233F4C">
        <w:rPr>
          <w:rFonts w:ascii="Arial" w:hAnsi="Arial" w:cs="Arial"/>
          <w:color w:val="auto"/>
          <w:lang w:val="pt-BR"/>
        </w:rPr>
        <w:t xml:space="preserve"> a</w:t>
      </w:r>
      <w:r w:rsidR="003768DD">
        <w:rPr>
          <w:rFonts w:ascii="Arial" w:hAnsi="Arial" w:cs="Arial"/>
          <w:color w:val="auto"/>
          <w:lang w:val="pt-BR"/>
        </w:rPr>
        <w:t xml:space="preserve"> necessidade de compra</w:t>
      </w:r>
      <w:r>
        <w:rPr>
          <w:rFonts w:ascii="Arial" w:hAnsi="Arial" w:cs="Arial"/>
          <w:color w:val="auto"/>
          <w:lang w:val="pt-BR"/>
        </w:rPr>
        <w:t>r</w:t>
      </w:r>
      <w:r w:rsidR="003768DD">
        <w:rPr>
          <w:rFonts w:ascii="Arial" w:hAnsi="Arial" w:cs="Arial"/>
          <w:color w:val="auto"/>
          <w:lang w:val="pt-BR"/>
        </w:rPr>
        <w:t xml:space="preserve"> </w:t>
      </w:r>
      <w:r>
        <w:rPr>
          <w:rFonts w:ascii="Arial" w:hAnsi="Arial" w:cs="Arial"/>
          <w:color w:val="auto"/>
          <w:lang w:val="pt-BR"/>
        </w:rPr>
        <w:t>um</w:t>
      </w:r>
      <w:r w:rsidR="003768DD">
        <w:rPr>
          <w:rFonts w:ascii="Arial" w:hAnsi="Arial" w:cs="Arial"/>
          <w:color w:val="auto"/>
          <w:lang w:val="pt-BR"/>
        </w:rPr>
        <w:t xml:space="preserve"> equipamento de forma permanente.</w:t>
      </w:r>
    </w:p>
    <w:p w14:paraId="3476D2A3" w14:textId="77777777" w:rsidR="00715516" w:rsidRDefault="002E37F4" w:rsidP="00005711">
      <w:pPr>
        <w:pStyle w:val="CorpodeTextoTCC"/>
        <w:rPr>
          <w:rFonts w:ascii="Arial" w:hAnsi="Arial" w:cs="Arial"/>
          <w:color w:val="auto"/>
          <w:lang w:val="pt-BR"/>
        </w:rPr>
      </w:pPr>
      <w:r>
        <w:rPr>
          <w:rFonts w:ascii="Arial" w:hAnsi="Arial" w:cs="Arial"/>
          <w:color w:val="auto"/>
          <w:lang w:val="pt-BR"/>
        </w:rPr>
        <w:t>Atualmente a empresa SUMIG Soluções para Solda e Corte Ltda, atua no mercado de vend</w:t>
      </w:r>
      <w:r w:rsidR="00F9520A">
        <w:rPr>
          <w:rFonts w:ascii="Arial" w:hAnsi="Arial" w:cs="Arial"/>
          <w:color w:val="auto"/>
          <w:lang w:val="pt-BR"/>
        </w:rPr>
        <w:t>a</w:t>
      </w:r>
      <w:r>
        <w:rPr>
          <w:rFonts w:ascii="Arial" w:hAnsi="Arial" w:cs="Arial"/>
          <w:color w:val="auto"/>
          <w:lang w:val="pt-BR"/>
        </w:rPr>
        <w:t xml:space="preserve"> </w:t>
      </w:r>
      <w:r w:rsidR="00F9520A">
        <w:rPr>
          <w:rFonts w:ascii="Arial" w:hAnsi="Arial" w:cs="Arial"/>
          <w:color w:val="auto"/>
          <w:lang w:val="pt-BR"/>
        </w:rPr>
        <w:t xml:space="preserve">de </w:t>
      </w:r>
      <w:r>
        <w:rPr>
          <w:rFonts w:ascii="Arial" w:hAnsi="Arial" w:cs="Arial"/>
          <w:color w:val="auto"/>
          <w:lang w:val="pt-BR"/>
        </w:rPr>
        <w:t>equipamentos de solda e corte</w:t>
      </w:r>
      <w:r w:rsidR="00F9520A">
        <w:rPr>
          <w:rFonts w:ascii="Arial" w:hAnsi="Arial" w:cs="Arial"/>
          <w:color w:val="auto"/>
          <w:lang w:val="pt-BR"/>
        </w:rPr>
        <w:t>. Ela</w:t>
      </w:r>
      <w:r>
        <w:rPr>
          <w:rFonts w:ascii="Arial" w:hAnsi="Arial" w:cs="Arial"/>
          <w:color w:val="auto"/>
          <w:lang w:val="pt-BR"/>
        </w:rPr>
        <w:t xml:space="preserve"> </w:t>
      </w:r>
      <w:r w:rsidR="00F9520A">
        <w:rPr>
          <w:rFonts w:ascii="Arial" w:hAnsi="Arial" w:cs="Arial"/>
          <w:color w:val="auto"/>
          <w:lang w:val="pt-BR"/>
        </w:rPr>
        <w:t>possui um</w:t>
      </w:r>
      <w:r>
        <w:rPr>
          <w:rFonts w:ascii="Arial" w:hAnsi="Arial" w:cs="Arial"/>
          <w:color w:val="auto"/>
          <w:lang w:val="pt-BR"/>
        </w:rPr>
        <w:t xml:space="preserve"> departamento comercial </w:t>
      </w:r>
      <w:r w:rsidR="00F9520A">
        <w:rPr>
          <w:rFonts w:ascii="Arial" w:hAnsi="Arial" w:cs="Arial"/>
          <w:color w:val="auto"/>
          <w:lang w:val="pt-BR"/>
        </w:rPr>
        <w:t>com recursos de</w:t>
      </w:r>
      <w:r>
        <w:rPr>
          <w:rFonts w:ascii="Arial" w:hAnsi="Arial" w:cs="Arial"/>
          <w:color w:val="auto"/>
          <w:lang w:val="pt-BR"/>
        </w:rPr>
        <w:t xml:space="preserve"> televendas, representantes</w:t>
      </w:r>
      <w:r w:rsidR="003C4DE2">
        <w:rPr>
          <w:rFonts w:ascii="Arial" w:hAnsi="Arial" w:cs="Arial"/>
          <w:color w:val="auto"/>
          <w:lang w:val="pt-BR"/>
        </w:rPr>
        <w:t xml:space="preserve"> comerciais</w:t>
      </w:r>
      <w:r>
        <w:rPr>
          <w:rFonts w:ascii="Arial" w:hAnsi="Arial" w:cs="Arial"/>
          <w:color w:val="auto"/>
          <w:lang w:val="pt-BR"/>
        </w:rPr>
        <w:t>, revendedores espalhados por todo o território Brasileiros e</w:t>
      </w:r>
      <w:r w:rsidR="00F9520A">
        <w:rPr>
          <w:rFonts w:ascii="Arial" w:hAnsi="Arial" w:cs="Arial"/>
          <w:color w:val="auto"/>
          <w:lang w:val="pt-BR"/>
        </w:rPr>
        <w:t>,</w:t>
      </w:r>
      <w:r>
        <w:rPr>
          <w:rFonts w:ascii="Arial" w:hAnsi="Arial" w:cs="Arial"/>
          <w:color w:val="auto"/>
          <w:lang w:val="pt-BR"/>
        </w:rPr>
        <w:t xml:space="preserve"> no meio digital</w:t>
      </w:r>
      <w:r w:rsidR="00F9520A">
        <w:rPr>
          <w:rFonts w:ascii="Arial" w:hAnsi="Arial" w:cs="Arial"/>
          <w:color w:val="auto"/>
          <w:lang w:val="pt-BR"/>
        </w:rPr>
        <w:t>,</w:t>
      </w:r>
      <w:r>
        <w:rPr>
          <w:rFonts w:ascii="Arial" w:hAnsi="Arial" w:cs="Arial"/>
          <w:color w:val="auto"/>
          <w:lang w:val="pt-BR"/>
        </w:rPr>
        <w:t xml:space="preserve"> </w:t>
      </w:r>
      <w:r w:rsidR="00F9520A">
        <w:rPr>
          <w:rFonts w:ascii="Arial" w:hAnsi="Arial" w:cs="Arial"/>
          <w:color w:val="auto"/>
          <w:lang w:val="pt-BR"/>
        </w:rPr>
        <w:t>através</w:t>
      </w:r>
      <w:r>
        <w:rPr>
          <w:rFonts w:ascii="Arial" w:hAnsi="Arial" w:cs="Arial"/>
          <w:color w:val="auto"/>
          <w:lang w:val="pt-BR"/>
        </w:rPr>
        <w:t xml:space="preserve"> da sua loja virtual.</w:t>
      </w:r>
    </w:p>
    <w:p w14:paraId="4EA01C30" w14:textId="70FC60DE" w:rsidR="00233F4C" w:rsidRDefault="00933B14" w:rsidP="00005711">
      <w:pPr>
        <w:pStyle w:val="CorpodeTextoTCC"/>
        <w:rPr>
          <w:rFonts w:ascii="Arial" w:hAnsi="Arial" w:cs="Arial"/>
          <w:color w:val="auto"/>
          <w:lang w:val="pt-BR"/>
        </w:rPr>
      </w:pPr>
      <w:r>
        <w:rPr>
          <w:rFonts w:ascii="Arial" w:hAnsi="Arial" w:cs="Arial"/>
          <w:color w:val="auto"/>
          <w:lang w:val="pt-BR"/>
        </w:rPr>
        <w:t>Um</w:t>
      </w:r>
      <w:r w:rsidR="003C4DE2">
        <w:rPr>
          <w:rFonts w:ascii="Arial" w:hAnsi="Arial" w:cs="Arial"/>
          <w:color w:val="auto"/>
          <w:lang w:val="pt-BR"/>
        </w:rPr>
        <w:t xml:space="preserve"> serviço de </w:t>
      </w:r>
      <w:r w:rsidR="00174460">
        <w:rPr>
          <w:rFonts w:ascii="Arial" w:hAnsi="Arial" w:cs="Arial"/>
          <w:color w:val="auto"/>
          <w:lang w:val="pt-BR"/>
        </w:rPr>
        <w:t>aluguel</w:t>
      </w:r>
      <w:r w:rsidR="003C4DE2">
        <w:rPr>
          <w:rFonts w:ascii="Arial" w:hAnsi="Arial" w:cs="Arial"/>
          <w:color w:val="auto"/>
          <w:lang w:val="pt-BR"/>
        </w:rPr>
        <w:t xml:space="preserve"> de equipamentos de solda e corte</w:t>
      </w:r>
      <w:r w:rsidR="00C60071">
        <w:rPr>
          <w:rFonts w:ascii="Arial" w:hAnsi="Arial" w:cs="Arial"/>
          <w:color w:val="auto"/>
          <w:lang w:val="pt-BR"/>
        </w:rPr>
        <w:t xml:space="preserve"> </w:t>
      </w:r>
      <w:r>
        <w:rPr>
          <w:rFonts w:ascii="Arial" w:hAnsi="Arial" w:cs="Arial"/>
          <w:color w:val="auto"/>
          <w:lang w:val="pt-BR"/>
        </w:rPr>
        <w:t xml:space="preserve">oferecido </w:t>
      </w:r>
      <w:r w:rsidR="00C60071">
        <w:rPr>
          <w:rFonts w:ascii="Arial" w:hAnsi="Arial" w:cs="Arial"/>
          <w:color w:val="auto"/>
          <w:lang w:val="pt-BR"/>
        </w:rPr>
        <w:t xml:space="preserve">por meio de um </w:t>
      </w:r>
      <w:r w:rsidRPr="009C5537">
        <w:rPr>
          <w:rFonts w:ascii="Arial" w:hAnsi="Arial" w:cs="Arial"/>
          <w:i/>
          <w:color w:val="auto"/>
          <w:lang w:val="pt-BR"/>
        </w:rPr>
        <w:t>website</w:t>
      </w:r>
      <w:r w:rsidR="003C4DE2">
        <w:rPr>
          <w:rFonts w:ascii="Arial" w:hAnsi="Arial" w:cs="Arial"/>
          <w:color w:val="auto"/>
          <w:lang w:val="pt-BR"/>
        </w:rPr>
        <w:t xml:space="preserve">, </w:t>
      </w:r>
      <w:r w:rsidR="00C60071">
        <w:rPr>
          <w:rFonts w:ascii="Arial" w:hAnsi="Arial" w:cs="Arial"/>
          <w:color w:val="auto"/>
          <w:lang w:val="pt-BR"/>
        </w:rPr>
        <w:t>além</w:t>
      </w:r>
      <w:r w:rsidR="00174460">
        <w:rPr>
          <w:rFonts w:ascii="Arial" w:hAnsi="Arial" w:cs="Arial"/>
          <w:color w:val="auto"/>
          <w:lang w:val="pt-BR"/>
        </w:rPr>
        <w:t xml:space="preserve"> de</w:t>
      </w:r>
      <w:r w:rsidR="00C60071">
        <w:rPr>
          <w:rFonts w:ascii="Arial" w:hAnsi="Arial" w:cs="Arial"/>
          <w:color w:val="auto"/>
          <w:lang w:val="pt-BR"/>
        </w:rPr>
        <w:t xml:space="preserve"> </w:t>
      </w:r>
      <w:r w:rsidR="00174460">
        <w:rPr>
          <w:rFonts w:ascii="Arial" w:hAnsi="Arial" w:cs="Arial"/>
          <w:color w:val="auto"/>
          <w:lang w:val="pt-BR"/>
        </w:rPr>
        <w:t>ajudar usuários</w:t>
      </w:r>
      <w:r w:rsidR="00C60071">
        <w:rPr>
          <w:rFonts w:ascii="Arial" w:hAnsi="Arial" w:cs="Arial"/>
          <w:color w:val="auto"/>
          <w:lang w:val="pt-BR"/>
        </w:rPr>
        <w:t xml:space="preserve"> simples que precisam de um equipamento por apenas um certo período, </w:t>
      </w:r>
      <w:r>
        <w:rPr>
          <w:rFonts w:ascii="Arial" w:hAnsi="Arial" w:cs="Arial"/>
          <w:color w:val="auto"/>
          <w:lang w:val="pt-BR"/>
        </w:rPr>
        <w:t xml:space="preserve">também </w:t>
      </w:r>
      <w:r w:rsidR="00C60071">
        <w:rPr>
          <w:rFonts w:ascii="Arial" w:hAnsi="Arial" w:cs="Arial"/>
          <w:color w:val="auto"/>
          <w:lang w:val="pt-BR"/>
        </w:rPr>
        <w:t xml:space="preserve">serviria como forma de demonstrar o equipamento na forma </w:t>
      </w:r>
      <w:r w:rsidR="001971FC">
        <w:rPr>
          <w:rFonts w:ascii="Arial" w:hAnsi="Arial" w:cs="Arial"/>
          <w:color w:val="auto"/>
          <w:lang w:val="pt-BR"/>
        </w:rPr>
        <w:t>prática</w:t>
      </w:r>
      <w:r w:rsidR="00C60071">
        <w:rPr>
          <w:rFonts w:ascii="Arial" w:hAnsi="Arial" w:cs="Arial"/>
          <w:color w:val="auto"/>
          <w:lang w:val="pt-BR"/>
        </w:rPr>
        <w:t xml:space="preserve">/técnica </w:t>
      </w:r>
      <w:r>
        <w:rPr>
          <w:rFonts w:ascii="Arial" w:hAnsi="Arial" w:cs="Arial"/>
          <w:color w:val="auto"/>
          <w:lang w:val="pt-BR"/>
        </w:rPr>
        <w:t>potencializando</w:t>
      </w:r>
      <w:r w:rsidR="00C60071">
        <w:rPr>
          <w:rFonts w:ascii="Arial" w:hAnsi="Arial" w:cs="Arial"/>
          <w:color w:val="auto"/>
          <w:lang w:val="pt-BR"/>
        </w:rPr>
        <w:t xml:space="preserve"> </w:t>
      </w:r>
      <w:r>
        <w:rPr>
          <w:rFonts w:ascii="Arial" w:hAnsi="Arial" w:cs="Arial"/>
          <w:color w:val="auto"/>
          <w:lang w:val="pt-BR"/>
        </w:rPr>
        <w:t xml:space="preserve">uma </w:t>
      </w:r>
      <w:r w:rsidR="00C60071">
        <w:rPr>
          <w:rFonts w:ascii="Arial" w:hAnsi="Arial" w:cs="Arial"/>
          <w:color w:val="auto"/>
          <w:lang w:val="pt-BR"/>
        </w:rPr>
        <w:t>compra definitiva</w:t>
      </w:r>
      <w:commentRangeStart w:id="2"/>
      <w:commentRangeStart w:id="3"/>
      <w:commentRangeEnd w:id="2"/>
      <w:r>
        <w:rPr>
          <w:rStyle w:val="Refdecomentrio"/>
          <w:color w:val="auto"/>
          <w:w w:val="100"/>
        </w:rPr>
        <w:commentReference w:id="2"/>
      </w:r>
      <w:commentRangeEnd w:id="3"/>
      <w:r w:rsidR="00E92808">
        <w:rPr>
          <w:rStyle w:val="Refdecomentrio"/>
          <w:color w:val="auto"/>
          <w:w w:val="100"/>
        </w:rPr>
        <w:commentReference w:id="3"/>
      </w:r>
      <w:r w:rsidR="00C60071">
        <w:rPr>
          <w:rFonts w:ascii="Arial" w:hAnsi="Arial" w:cs="Arial"/>
          <w:color w:val="auto"/>
          <w:lang w:val="pt-BR"/>
        </w:rPr>
        <w:t>.</w:t>
      </w:r>
    </w:p>
    <w:p w14:paraId="33FF57AF" w14:textId="5F7CDB3C" w:rsidR="001971FC" w:rsidRPr="00005711" w:rsidRDefault="001971FC" w:rsidP="00005711">
      <w:pPr>
        <w:pStyle w:val="CorpodeTextoTCC"/>
        <w:rPr>
          <w:rFonts w:ascii="Arial" w:hAnsi="Arial" w:cs="Arial"/>
          <w:color w:val="auto"/>
          <w:lang w:val="pt-BR"/>
        </w:rPr>
      </w:pPr>
      <w:r>
        <w:rPr>
          <w:rFonts w:ascii="Arial" w:hAnsi="Arial" w:cs="Arial"/>
          <w:color w:val="auto"/>
          <w:lang w:val="pt-BR"/>
        </w:rPr>
        <w:t xml:space="preserve">O desenvolvimento de um </w:t>
      </w:r>
      <w:r w:rsidR="00933B14" w:rsidRPr="009C5537">
        <w:rPr>
          <w:rFonts w:ascii="Arial" w:hAnsi="Arial" w:cs="Arial"/>
          <w:i/>
          <w:color w:val="auto"/>
          <w:lang w:val="pt-BR"/>
        </w:rPr>
        <w:t>website</w:t>
      </w:r>
      <w:r>
        <w:rPr>
          <w:rFonts w:ascii="Arial" w:hAnsi="Arial" w:cs="Arial"/>
          <w:color w:val="auto"/>
          <w:lang w:val="pt-BR"/>
        </w:rPr>
        <w:t xml:space="preserve"> </w:t>
      </w:r>
      <w:r w:rsidR="00BC76E9">
        <w:rPr>
          <w:rFonts w:ascii="Arial" w:hAnsi="Arial" w:cs="Arial"/>
          <w:color w:val="auto"/>
          <w:lang w:val="pt-BR"/>
        </w:rPr>
        <w:t>específic</w:t>
      </w:r>
      <w:r w:rsidR="00933B14">
        <w:rPr>
          <w:rFonts w:ascii="Arial" w:hAnsi="Arial" w:cs="Arial"/>
          <w:color w:val="auto"/>
          <w:lang w:val="pt-BR"/>
        </w:rPr>
        <w:t>o</w:t>
      </w:r>
      <w:r>
        <w:rPr>
          <w:rFonts w:ascii="Arial" w:hAnsi="Arial" w:cs="Arial"/>
          <w:color w:val="auto"/>
          <w:lang w:val="pt-BR"/>
        </w:rPr>
        <w:t xml:space="preserve"> para esse tipo de serviço de </w:t>
      </w:r>
      <w:r w:rsidR="00174460">
        <w:rPr>
          <w:rFonts w:ascii="Arial" w:hAnsi="Arial" w:cs="Arial"/>
          <w:color w:val="auto"/>
          <w:lang w:val="pt-BR"/>
        </w:rPr>
        <w:t>aluguel</w:t>
      </w:r>
      <w:r>
        <w:rPr>
          <w:rFonts w:ascii="Arial" w:hAnsi="Arial" w:cs="Arial"/>
          <w:color w:val="auto"/>
          <w:lang w:val="pt-BR"/>
        </w:rPr>
        <w:t xml:space="preserve"> de equipamento é visto como um negócio disruptivo</w:t>
      </w:r>
      <w:r w:rsidR="00933B14">
        <w:rPr>
          <w:rFonts w:ascii="Arial" w:hAnsi="Arial" w:cs="Arial"/>
          <w:color w:val="auto"/>
          <w:lang w:val="pt-BR"/>
        </w:rPr>
        <w:t>. Tal negócio</w:t>
      </w:r>
      <w:r>
        <w:rPr>
          <w:rFonts w:ascii="Arial" w:hAnsi="Arial" w:cs="Arial"/>
          <w:color w:val="auto"/>
          <w:lang w:val="pt-BR"/>
        </w:rPr>
        <w:t xml:space="preserve"> esta</w:t>
      </w:r>
      <w:r w:rsidR="00BC76E9">
        <w:rPr>
          <w:rFonts w:ascii="Arial" w:hAnsi="Arial" w:cs="Arial"/>
          <w:color w:val="auto"/>
          <w:lang w:val="pt-BR"/>
        </w:rPr>
        <w:t>ria</w:t>
      </w:r>
      <w:r>
        <w:rPr>
          <w:rFonts w:ascii="Arial" w:hAnsi="Arial" w:cs="Arial"/>
          <w:color w:val="auto"/>
          <w:lang w:val="pt-BR"/>
        </w:rPr>
        <w:t xml:space="preserve"> sendo implementado em uma indústria</w:t>
      </w:r>
      <w:r w:rsidR="00BC76E9">
        <w:rPr>
          <w:rFonts w:ascii="Arial" w:hAnsi="Arial" w:cs="Arial"/>
          <w:color w:val="auto"/>
          <w:lang w:val="pt-BR"/>
        </w:rPr>
        <w:t>,</w:t>
      </w:r>
      <w:r>
        <w:rPr>
          <w:rFonts w:ascii="Arial" w:hAnsi="Arial" w:cs="Arial"/>
          <w:color w:val="auto"/>
          <w:lang w:val="pt-BR"/>
        </w:rPr>
        <w:t xml:space="preserve"> e não em lojas de varejo, como lojas de venda de </w:t>
      </w:r>
      <w:r w:rsidR="00AC57D0">
        <w:rPr>
          <w:rFonts w:ascii="Arial" w:hAnsi="Arial" w:cs="Arial"/>
          <w:color w:val="auto"/>
          <w:lang w:val="pt-BR"/>
        </w:rPr>
        <w:t>ferramentas etc.</w:t>
      </w:r>
    </w:p>
    <w:p w14:paraId="5EA80C9C" w14:textId="77777777" w:rsidR="00005711" w:rsidRDefault="00005711" w:rsidP="004A13BC">
      <w:pPr>
        <w:pStyle w:val="CorpodeTextoTCC"/>
        <w:rPr>
          <w:rFonts w:ascii="Arial" w:hAnsi="Arial" w:cs="Arial"/>
          <w:lang w:val="pt-BR"/>
        </w:rPr>
      </w:pPr>
    </w:p>
    <w:p w14:paraId="4FD09C5D" w14:textId="0E625DA7" w:rsidR="007B049B" w:rsidRDefault="007B049B" w:rsidP="004A13BC">
      <w:pPr>
        <w:pStyle w:val="CorpodeTextoTCC"/>
        <w:rPr>
          <w:rFonts w:ascii="Arial" w:hAnsi="Arial" w:cs="Arial"/>
          <w:lang w:val="pt-BR"/>
        </w:rPr>
      </w:pPr>
    </w:p>
    <w:p w14:paraId="3687E1D4" w14:textId="77777777" w:rsidR="00313828" w:rsidRPr="00DA7768" w:rsidRDefault="00313828" w:rsidP="00313828">
      <w:pPr>
        <w:tabs>
          <w:tab w:val="left" w:pos="9860"/>
        </w:tabs>
        <w:spacing w:line="285" w:lineRule="auto"/>
        <w:ind w:right="5463"/>
        <w:jc w:val="both"/>
        <w:rPr>
          <w:color w:val="231F20"/>
          <w:w w:val="115"/>
          <w:lang w:val="pt-BR"/>
        </w:rPr>
      </w:pPr>
    </w:p>
    <w:p w14:paraId="7DD3F31D" w14:textId="20FA5E1C" w:rsidR="000022EA" w:rsidRDefault="000022EA">
      <w:pPr>
        <w:rPr>
          <w:color w:val="231F20"/>
          <w:w w:val="115"/>
          <w:lang w:val="pt-BR"/>
        </w:rPr>
      </w:pPr>
      <w:r>
        <w:rPr>
          <w:color w:val="231F20"/>
          <w:w w:val="115"/>
          <w:lang w:val="pt-BR"/>
        </w:rPr>
        <w:br w:type="page"/>
      </w:r>
    </w:p>
    <w:p w14:paraId="35DA8B7B" w14:textId="1F171FF4" w:rsidR="008D0E36" w:rsidRPr="00482DB9" w:rsidRDefault="001C1C5F" w:rsidP="008D0E36">
      <w:pPr>
        <w:pStyle w:val="Ttulo1"/>
        <w:rPr>
          <w:sz w:val="50"/>
          <w:szCs w:val="50"/>
          <w:lang w:val="pt-BR"/>
          <w14:textFill>
            <w14:solidFill>
              <w14:srgbClr w14:val="8A7843"/>
            </w14:solidFill>
          </w14:textFill>
        </w:rPr>
      </w:pPr>
      <w:bookmarkStart w:id="4" w:name="_Toc98512746"/>
      <w:r w:rsidRPr="00482DB9">
        <w:rPr>
          <w:caps w:val="0"/>
          <w:lang w:val="pt-BR"/>
        </w:rPr>
        <w:lastRenderedPageBreak/>
        <w:t xml:space="preserve">DESCRIÇÃO DO </w:t>
      </w:r>
      <w:r w:rsidR="00005711">
        <w:rPr>
          <w:caps w:val="0"/>
          <w:lang w:val="pt-BR"/>
        </w:rPr>
        <w:t>NEGÓCIO</w:t>
      </w:r>
      <w:bookmarkEnd w:id="4"/>
    </w:p>
    <w:p w14:paraId="1C25CDD2" w14:textId="77777777" w:rsidR="008D0E36" w:rsidRPr="00482DB9" w:rsidRDefault="008D0E36" w:rsidP="008D0E36">
      <w:pPr>
        <w:pStyle w:val="Corpodetexto"/>
        <w:tabs>
          <w:tab w:val="left" w:pos="9400"/>
        </w:tabs>
        <w:spacing w:before="6"/>
        <w:rPr>
          <w:sz w:val="100"/>
          <w:lang w:val="pt-BR"/>
        </w:rPr>
      </w:pPr>
      <w:r w:rsidRPr="00776713">
        <w:rPr>
          <w:noProof/>
          <w:lang w:val="pt-BR" w:eastAsia="pt-BR"/>
        </w:rPr>
        <mc:AlternateContent>
          <mc:Choice Requires="wps">
            <w:drawing>
              <wp:anchor distT="0" distB="0" distL="0" distR="0" simplePos="0" relativeHeight="251731968" behindDoc="0" locked="0" layoutInCell="1" allowOverlap="1" wp14:anchorId="7DC751F5" wp14:editId="62A02B66">
                <wp:simplePos x="0" y="0"/>
                <wp:positionH relativeFrom="margin">
                  <wp:posOffset>108585</wp:posOffset>
                </wp:positionH>
                <wp:positionV relativeFrom="paragraph">
                  <wp:posOffset>384901</wp:posOffset>
                </wp:positionV>
                <wp:extent cx="1380744" cy="0"/>
                <wp:effectExtent l="0" t="19050" r="29210" b="19050"/>
                <wp:wrapNone/>
                <wp:docPr id="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06BAE9" id="Line 2" o:spid="_x0000_s1026" style="position:absolute;z-index:25173196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mc:Fallback>
        </mc:AlternateContent>
      </w:r>
      <w:r w:rsidRPr="00482DB9">
        <w:rPr>
          <w:sz w:val="100"/>
          <w:lang w:val="pt-BR"/>
        </w:rPr>
        <w:tab/>
      </w:r>
    </w:p>
    <w:p w14:paraId="037A5CDD" w14:textId="101FD915" w:rsidR="005B777C" w:rsidRDefault="00053CE0" w:rsidP="00005711">
      <w:pPr>
        <w:pStyle w:val="CorpodeTextoTCC"/>
        <w:rPr>
          <w:rFonts w:ascii="Arial" w:hAnsi="Arial" w:cs="Arial"/>
          <w:color w:val="000000" w:themeColor="text1"/>
          <w:lang w:val="pt-BR"/>
        </w:rPr>
      </w:pPr>
      <w:r w:rsidRPr="00053CE0">
        <w:rPr>
          <w:rFonts w:ascii="Arial" w:hAnsi="Arial" w:cs="Arial"/>
          <w:color w:val="000000" w:themeColor="text1"/>
          <w:lang w:val="pt-BR"/>
        </w:rPr>
        <w:t xml:space="preserve">Será oferecido um serviço </w:t>
      </w:r>
      <w:r w:rsidRPr="009C5537">
        <w:rPr>
          <w:rFonts w:ascii="Arial" w:hAnsi="Arial" w:cs="Arial"/>
          <w:i/>
          <w:color w:val="000000" w:themeColor="text1"/>
          <w:lang w:val="pt-BR"/>
        </w:rPr>
        <w:t>online</w:t>
      </w:r>
      <w:r w:rsidR="00B65052">
        <w:rPr>
          <w:rFonts w:ascii="Arial" w:hAnsi="Arial" w:cs="Arial"/>
          <w:color w:val="000000" w:themeColor="text1"/>
          <w:lang w:val="pt-BR"/>
        </w:rPr>
        <w:t>,</w:t>
      </w:r>
      <w:r w:rsidRPr="00053CE0">
        <w:rPr>
          <w:rFonts w:ascii="Arial" w:hAnsi="Arial" w:cs="Arial"/>
          <w:color w:val="000000" w:themeColor="text1"/>
          <w:lang w:val="pt-BR"/>
        </w:rPr>
        <w:t xml:space="preserve"> disponibilizado através de um sistema </w:t>
      </w:r>
      <w:r w:rsidRPr="009C5537">
        <w:rPr>
          <w:rFonts w:ascii="Arial" w:hAnsi="Arial" w:cs="Arial"/>
          <w:i/>
          <w:color w:val="000000" w:themeColor="text1"/>
          <w:lang w:val="pt-BR"/>
        </w:rPr>
        <w:t>Web</w:t>
      </w:r>
      <w:r w:rsidR="00B65052">
        <w:rPr>
          <w:rFonts w:ascii="Arial" w:hAnsi="Arial" w:cs="Arial"/>
          <w:color w:val="000000" w:themeColor="text1"/>
          <w:lang w:val="pt-BR"/>
        </w:rPr>
        <w:t>. Tal sistema</w:t>
      </w:r>
      <w:r w:rsidR="006E2629">
        <w:rPr>
          <w:rFonts w:ascii="Arial" w:hAnsi="Arial" w:cs="Arial"/>
          <w:color w:val="000000" w:themeColor="text1"/>
          <w:lang w:val="pt-BR"/>
        </w:rPr>
        <w:t xml:space="preserve"> será responsável por facilitar </w:t>
      </w:r>
      <w:r w:rsidR="00120B0B">
        <w:rPr>
          <w:rFonts w:ascii="Arial" w:hAnsi="Arial" w:cs="Arial"/>
          <w:color w:val="000000" w:themeColor="text1"/>
          <w:lang w:val="pt-BR"/>
        </w:rPr>
        <w:t xml:space="preserve">que </w:t>
      </w:r>
      <w:r w:rsidR="00306581">
        <w:rPr>
          <w:rFonts w:ascii="Arial" w:hAnsi="Arial" w:cs="Arial"/>
          <w:color w:val="000000" w:themeColor="text1"/>
          <w:lang w:val="pt-BR"/>
        </w:rPr>
        <w:t>os usuários precisando</w:t>
      </w:r>
      <w:r w:rsidR="006E2629">
        <w:rPr>
          <w:rFonts w:ascii="Arial" w:hAnsi="Arial" w:cs="Arial"/>
          <w:color w:val="000000" w:themeColor="text1"/>
          <w:lang w:val="pt-BR"/>
        </w:rPr>
        <w:t xml:space="preserve"> </w:t>
      </w:r>
      <w:r w:rsidR="00B65052">
        <w:rPr>
          <w:rFonts w:ascii="Arial" w:hAnsi="Arial" w:cs="Arial"/>
          <w:color w:val="000000" w:themeColor="text1"/>
          <w:lang w:val="pt-BR"/>
        </w:rPr>
        <w:t>apenas</w:t>
      </w:r>
      <w:r w:rsidR="006E2629">
        <w:rPr>
          <w:rFonts w:ascii="Arial" w:hAnsi="Arial" w:cs="Arial"/>
          <w:color w:val="000000" w:themeColor="text1"/>
          <w:lang w:val="pt-BR"/>
        </w:rPr>
        <w:t xml:space="preserve"> alugar um equipamento de solda ou um equipamento de corte plasma manual como por exemplo: máquina de solda, tocha para solda, máquina de corte plasma manual como tocha para </w:t>
      </w:r>
      <w:r w:rsidR="00D5403B">
        <w:rPr>
          <w:rFonts w:ascii="Arial" w:hAnsi="Arial" w:cs="Arial"/>
          <w:color w:val="000000" w:themeColor="text1"/>
          <w:lang w:val="pt-BR"/>
        </w:rPr>
        <w:t>corte plasma manual</w:t>
      </w:r>
      <w:r w:rsidR="00445175">
        <w:rPr>
          <w:rFonts w:ascii="Arial" w:hAnsi="Arial" w:cs="Arial"/>
          <w:color w:val="000000" w:themeColor="text1"/>
          <w:lang w:val="pt-BR"/>
        </w:rPr>
        <w:t xml:space="preserve"> (FIGURA 1).</w:t>
      </w:r>
    </w:p>
    <w:p w14:paraId="30D7C64F" w14:textId="60DF89B5" w:rsidR="00445175" w:rsidRDefault="00445175" w:rsidP="00005711">
      <w:pPr>
        <w:pStyle w:val="CorpodeTextoTCC"/>
        <w:rPr>
          <w:rFonts w:ascii="Arial" w:hAnsi="Arial" w:cs="Arial"/>
          <w:color w:val="000000" w:themeColor="text1"/>
          <w:lang w:val="pt-BR"/>
        </w:rPr>
      </w:pPr>
    </w:p>
    <w:p w14:paraId="7AB2C9C1" w14:textId="1B01C379" w:rsidR="00445175" w:rsidRPr="00675A88" w:rsidRDefault="00445175" w:rsidP="00675A88">
      <w:pPr>
        <w:pStyle w:val="CorpodeTextoTCC"/>
        <w:ind w:right="1213" w:firstLine="0"/>
        <w:jc w:val="center"/>
        <w:rPr>
          <w:rFonts w:ascii="Arial" w:hAnsi="Arial" w:cs="Arial"/>
          <w:color w:val="000000" w:themeColor="text1"/>
          <w:sz w:val="20"/>
          <w:szCs w:val="20"/>
          <w:lang w:val="pt-BR"/>
        </w:rPr>
      </w:pPr>
      <w:r w:rsidRPr="00675A88">
        <w:rPr>
          <w:rFonts w:ascii="Arial" w:hAnsi="Arial" w:cs="Arial"/>
          <w:color w:val="000000" w:themeColor="text1"/>
          <w:sz w:val="20"/>
          <w:szCs w:val="20"/>
          <w:lang w:val="pt-BR"/>
        </w:rPr>
        <w:t>FIGURA 1 – PÁGINA PRINCIPAL DO WEBSITE</w:t>
      </w:r>
    </w:p>
    <w:p w14:paraId="2DB4C5FC" w14:textId="0B1C23E6" w:rsidR="00445175" w:rsidRDefault="00445175" w:rsidP="00445175">
      <w:pPr>
        <w:pStyle w:val="CorpodeTextoTCC"/>
        <w:jc w:val="center"/>
        <w:rPr>
          <w:rFonts w:ascii="Arial" w:hAnsi="Arial" w:cs="Arial"/>
          <w:color w:val="000000" w:themeColor="text1"/>
          <w:lang w:val="pt-BR"/>
        </w:rPr>
      </w:pPr>
      <w:r>
        <w:rPr>
          <w:rFonts w:ascii="Arial" w:hAnsi="Arial" w:cs="Arial"/>
          <w:noProof/>
          <w:lang w:val="pt-BR"/>
        </w:rPr>
        <w:drawing>
          <wp:inline distT="0" distB="0" distL="0" distR="0" wp14:anchorId="5199EFBE" wp14:editId="0579624D">
            <wp:extent cx="2839791" cy="5784112"/>
            <wp:effectExtent l="0" t="0" r="0" b="7620"/>
            <wp:docPr id="4" name="Imagem 4" descr="Uma imagem contend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ntendo Site&#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45313" cy="5795360"/>
                    </a:xfrm>
                    <a:prstGeom prst="rect">
                      <a:avLst/>
                    </a:prstGeom>
                  </pic:spPr>
                </pic:pic>
              </a:graphicData>
            </a:graphic>
          </wp:inline>
        </w:drawing>
      </w:r>
    </w:p>
    <w:p w14:paraId="5477EDC0" w14:textId="546DC0C9" w:rsidR="00053CE0" w:rsidRDefault="00D5403B" w:rsidP="00005711">
      <w:pPr>
        <w:pStyle w:val="CorpodeTextoTCC"/>
        <w:rPr>
          <w:rFonts w:ascii="Arial" w:hAnsi="Arial" w:cs="Arial"/>
          <w:color w:val="000000" w:themeColor="text1"/>
          <w:lang w:val="pt-BR"/>
        </w:rPr>
      </w:pPr>
      <w:r>
        <w:rPr>
          <w:rFonts w:ascii="Arial" w:hAnsi="Arial" w:cs="Arial"/>
          <w:color w:val="000000" w:themeColor="text1"/>
          <w:lang w:val="pt-BR"/>
        </w:rPr>
        <w:lastRenderedPageBreak/>
        <w:t xml:space="preserve">Como atributos desse serviço de </w:t>
      </w:r>
      <w:r w:rsidR="008449A5">
        <w:rPr>
          <w:rFonts w:ascii="Arial" w:hAnsi="Arial" w:cs="Arial"/>
          <w:color w:val="000000" w:themeColor="text1"/>
          <w:lang w:val="pt-BR"/>
        </w:rPr>
        <w:t>alugu</w:t>
      </w:r>
      <w:r w:rsidR="00B65052">
        <w:rPr>
          <w:rFonts w:ascii="Arial" w:hAnsi="Arial" w:cs="Arial"/>
          <w:color w:val="000000" w:themeColor="text1"/>
          <w:lang w:val="pt-BR"/>
        </w:rPr>
        <w:t>el</w:t>
      </w:r>
      <w:r>
        <w:rPr>
          <w:rFonts w:ascii="Arial" w:hAnsi="Arial" w:cs="Arial"/>
          <w:color w:val="000000" w:themeColor="text1"/>
          <w:lang w:val="pt-BR"/>
        </w:rPr>
        <w:t xml:space="preserve">, os clientes/usuários interessados e </w:t>
      </w:r>
      <w:r w:rsidR="00120B0B">
        <w:rPr>
          <w:rFonts w:ascii="Arial" w:hAnsi="Arial" w:cs="Arial"/>
          <w:color w:val="000000" w:themeColor="text1"/>
          <w:lang w:val="pt-BR"/>
        </w:rPr>
        <w:t xml:space="preserve">precisando </w:t>
      </w:r>
      <w:r>
        <w:rPr>
          <w:rFonts w:ascii="Arial" w:hAnsi="Arial" w:cs="Arial"/>
          <w:color w:val="000000" w:themeColor="text1"/>
          <w:lang w:val="pt-BR"/>
        </w:rPr>
        <w:t xml:space="preserve">de qualquer tipo de equipamento oferecido para aluguel, </w:t>
      </w:r>
      <w:r w:rsidR="000C7DFB">
        <w:rPr>
          <w:rFonts w:ascii="Arial" w:hAnsi="Arial" w:cs="Arial"/>
          <w:color w:val="000000" w:themeColor="text1"/>
          <w:lang w:val="pt-BR"/>
        </w:rPr>
        <w:t>poderão</w:t>
      </w:r>
      <w:r>
        <w:rPr>
          <w:rFonts w:ascii="Arial" w:hAnsi="Arial" w:cs="Arial"/>
          <w:color w:val="000000" w:themeColor="text1"/>
          <w:lang w:val="pt-BR"/>
        </w:rPr>
        <w:t xml:space="preserve"> visualizar no sistema se o equipamento</w:t>
      </w:r>
      <w:r w:rsidR="000C7DFB">
        <w:rPr>
          <w:rFonts w:ascii="Arial" w:hAnsi="Arial" w:cs="Arial"/>
          <w:color w:val="000000" w:themeColor="text1"/>
          <w:lang w:val="pt-BR"/>
        </w:rPr>
        <w:t>,</w:t>
      </w:r>
      <w:r>
        <w:rPr>
          <w:rFonts w:ascii="Arial" w:hAnsi="Arial" w:cs="Arial"/>
          <w:color w:val="000000" w:themeColor="text1"/>
          <w:lang w:val="pt-BR"/>
        </w:rPr>
        <w:t xml:space="preserve"> </w:t>
      </w:r>
      <w:r w:rsidR="000C7DFB">
        <w:rPr>
          <w:rFonts w:ascii="Arial" w:hAnsi="Arial" w:cs="Arial"/>
          <w:color w:val="000000" w:themeColor="text1"/>
          <w:lang w:val="pt-BR"/>
        </w:rPr>
        <w:t>está</w:t>
      </w:r>
      <w:r>
        <w:rPr>
          <w:rFonts w:ascii="Arial" w:hAnsi="Arial" w:cs="Arial"/>
          <w:color w:val="000000" w:themeColor="text1"/>
          <w:lang w:val="pt-BR"/>
        </w:rPr>
        <w:t xml:space="preserve"> disponível ou não</w:t>
      </w:r>
      <w:r w:rsidR="000C7DFB">
        <w:rPr>
          <w:rFonts w:ascii="Arial" w:hAnsi="Arial" w:cs="Arial"/>
          <w:color w:val="000000" w:themeColor="text1"/>
          <w:lang w:val="pt-BR"/>
        </w:rPr>
        <w:t xml:space="preserve"> para aluguel, assim como valores por período de locação</w:t>
      </w:r>
      <w:r w:rsidR="00B65052">
        <w:rPr>
          <w:rFonts w:ascii="Arial" w:hAnsi="Arial" w:cs="Arial"/>
          <w:color w:val="000000" w:themeColor="text1"/>
          <w:lang w:val="pt-BR"/>
        </w:rPr>
        <w:t xml:space="preserve"> </w:t>
      </w:r>
      <w:r w:rsidR="00FD0297">
        <w:rPr>
          <w:rFonts w:ascii="Arial" w:hAnsi="Arial" w:cs="Arial"/>
          <w:color w:val="000000" w:themeColor="text1"/>
          <w:lang w:val="pt-BR"/>
        </w:rPr>
        <w:t>como</w:t>
      </w:r>
      <w:r w:rsidR="000C7DFB">
        <w:rPr>
          <w:rFonts w:ascii="Arial" w:hAnsi="Arial" w:cs="Arial"/>
          <w:color w:val="000000" w:themeColor="text1"/>
          <w:lang w:val="pt-BR"/>
        </w:rPr>
        <w:t xml:space="preserve"> será</w:t>
      </w:r>
      <w:r w:rsidR="007250FC">
        <w:rPr>
          <w:rFonts w:ascii="Arial" w:hAnsi="Arial" w:cs="Arial"/>
          <w:color w:val="000000" w:themeColor="text1"/>
          <w:lang w:val="pt-BR"/>
        </w:rPr>
        <w:t xml:space="preserve"> a logística para entrega da locação</w:t>
      </w:r>
      <w:r w:rsidR="002655EB">
        <w:rPr>
          <w:rFonts w:ascii="Arial" w:hAnsi="Arial" w:cs="Arial"/>
          <w:color w:val="000000" w:themeColor="text1"/>
          <w:lang w:val="pt-BR"/>
        </w:rPr>
        <w:t xml:space="preserve"> (FIGURA 2</w:t>
      </w:r>
      <w:r w:rsidR="00764781">
        <w:rPr>
          <w:rFonts w:ascii="Arial" w:hAnsi="Arial" w:cs="Arial"/>
          <w:color w:val="000000" w:themeColor="text1"/>
          <w:lang w:val="pt-BR"/>
        </w:rPr>
        <w:t>) e (FIGURA 3)</w:t>
      </w:r>
    </w:p>
    <w:p w14:paraId="743C01F0" w14:textId="3D234122" w:rsidR="002655EB" w:rsidRDefault="002655EB" w:rsidP="00005711">
      <w:pPr>
        <w:pStyle w:val="CorpodeTextoTCC"/>
        <w:rPr>
          <w:rFonts w:ascii="Arial" w:hAnsi="Arial" w:cs="Arial"/>
          <w:color w:val="000000" w:themeColor="text1"/>
          <w:lang w:val="pt-BR"/>
        </w:rPr>
      </w:pPr>
    </w:p>
    <w:p w14:paraId="21D1153C" w14:textId="77777777" w:rsidR="002655EB" w:rsidRPr="00675A88" w:rsidRDefault="002655EB" w:rsidP="00675A88">
      <w:pPr>
        <w:pStyle w:val="CorpodeTextoTCC"/>
        <w:ind w:right="1213" w:firstLine="0"/>
        <w:jc w:val="center"/>
        <w:rPr>
          <w:rFonts w:ascii="Arial" w:hAnsi="Arial" w:cs="Arial"/>
          <w:color w:val="000000" w:themeColor="text1"/>
          <w:sz w:val="20"/>
          <w:szCs w:val="20"/>
          <w:lang w:val="pt-BR"/>
        </w:rPr>
      </w:pPr>
      <w:r w:rsidRPr="00675A88">
        <w:rPr>
          <w:rFonts w:ascii="Arial" w:hAnsi="Arial" w:cs="Arial"/>
          <w:color w:val="000000" w:themeColor="text1"/>
          <w:sz w:val="20"/>
          <w:szCs w:val="20"/>
          <w:lang w:val="pt-BR"/>
        </w:rPr>
        <w:t>FIGURA 2 – EXEMPLIFICANDO A PÁGINA DO PRODUTO</w:t>
      </w:r>
    </w:p>
    <w:p w14:paraId="0C869364" w14:textId="1189C1C7" w:rsidR="002655EB" w:rsidRDefault="002655EB" w:rsidP="002655EB">
      <w:pPr>
        <w:pStyle w:val="CorpodeTextoTCC"/>
        <w:ind w:right="1213" w:firstLine="0"/>
        <w:jc w:val="center"/>
        <w:rPr>
          <w:rFonts w:ascii="Arial" w:hAnsi="Arial" w:cs="Arial"/>
          <w:lang w:val="pt-BR"/>
        </w:rPr>
      </w:pPr>
      <w:r>
        <w:rPr>
          <w:rFonts w:ascii="Arial" w:hAnsi="Arial" w:cs="Arial"/>
          <w:noProof/>
          <w:lang w:val="pt-BR"/>
        </w:rPr>
        <w:drawing>
          <wp:inline distT="0" distB="0" distL="0" distR="0" wp14:anchorId="3EC0DAEA" wp14:editId="079B095F">
            <wp:extent cx="5142467" cy="7064375"/>
            <wp:effectExtent l="0" t="0" r="1270" b="3175"/>
            <wp:docPr id="9" name="Imagem 9"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Site&#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51425" cy="7076681"/>
                    </a:xfrm>
                    <a:prstGeom prst="rect">
                      <a:avLst/>
                    </a:prstGeom>
                  </pic:spPr>
                </pic:pic>
              </a:graphicData>
            </a:graphic>
          </wp:inline>
        </w:drawing>
      </w:r>
    </w:p>
    <w:p w14:paraId="43505699" w14:textId="77777777" w:rsidR="00764781" w:rsidRPr="00675A88" w:rsidRDefault="00764781" w:rsidP="00675A88">
      <w:pPr>
        <w:pStyle w:val="CorpodeTextoTCC"/>
        <w:ind w:right="1213" w:firstLine="0"/>
        <w:jc w:val="center"/>
        <w:rPr>
          <w:rFonts w:ascii="Arial" w:hAnsi="Arial" w:cs="Arial"/>
          <w:color w:val="000000" w:themeColor="text1"/>
          <w:sz w:val="20"/>
          <w:szCs w:val="20"/>
          <w:lang w:val="pt-BR"/>
        </w:rPr>
      </w:pPr>
      <w:r w:rsidRPr="00675A88">
        <w:rPr>
          <w:rFonts w:ascii="Arial" w:hAnsi="Arial" w:cs="Arial"/>
          <w:color w:val="000000" w:themeColor="text1"/>
          <w:sz w:val="20"/>
          <w:szCs w:val="20"/>
          <w:lang w:val="pt-BR"/>
        </w:rPr>
        <w:lastRenderedPageBreak/>
        <w:t>FIGURA 3 – EXEMPLIFICANDO A PÁGINA DO CARRINHO DE COMPRAS</w:t>
      </w:r>
    </w:p>
    <w:p w14:paraId="7C170006" w14:textId="77777777" w:rsidR="00764781" w:rsidRDefault="00764781" w:rsidP="00764781">
      <w:pPr>
        <w:pStyle w:val="CorpodeTextoTCC"/>
        <w:ind w:right="1213" w:firstLine="0"/>
        <w:jc w:val="center"/>
        <w:rPr>
          <w:rFonts w:ascii="Arial" w:hAnsi="Arial" w:cs="Arial"/>
          <w:lang w:val="pt-BR"/>
        </w:rPr>
      </w:pPr>
      <w:r>
        <w:rPr>
          <w:rFonts w:ascii="Arial" w:hAnsi="Arial" w:cs="Arial"/>
          <w:noProof/>
          <w:lang w:val="pt-BR"/>
        </w:rPr>
        <w:drawing>
          <wp:inline distT="0" distB="0" distL="0" distR="0" wp14:anchorId="1968DB38" wp14:editId="66AEC2B1">
            <wp:extent cx="5924663" cy="3028950"/>
            <wp:effectExtent l="0" t="0" r="0" b="0"/>
            <wp:docPr id="11" name="Imagem 1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Tela de celular com publicação numa rede social&#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7920" cy="3030615"/>
                    </a:xfrm>
                    <a:prstGeom prst="rect">
                      <a:avLst/>
                    </a:prstGeom>
                  </pic:spPr>
                </pic:pic>
              </a:graphicData>
            </a:graphic>
          </wp:inline>
        </w:drawing>
      </w:r>
    </w:p>
    <w:p w14:paraId="6CDBB234" w14:textId="77777777" w:rsidR="00764781" w:rsidRPr="002655EB" w:rsidRDefault="00764781" w:rsidP="002655EB">
      <w:pPr>
        <w:pStyle w:val="CorpodeTextoTCC"/>
        <w:ind w:right="1213" w:firstLine="0"/>
        <w:jc w:val="center"/>
        <w:rPr>
          <w:rFonts w:ascii="Arial" w:hAnsi="Arial" w:cs="Arial"/>
          <w:lang w:val="pt-BR"/>
        </w:rPr>
      </w:pPr>
    </w:p>
    <w:p w14:paraId="6188F094" w14:textId="468E9E85" w:rsidR="005B777C" w:rsidRDefault="00120B0B" w:rsidP="00C63278">
      <w:pPr>
        <w:pStyle w:val="CorpodeTextoTCC"/>
        <w:rPr>
          <w:rFonts w:ascii="Arial" w:hAnsi="Arial" w:cs="Arial"/>
          <w:color w:val="000000" w:themeColor="text1"/>
          <w:lang w:val="pt-BR"/>
        </w:rPr>
      </w:pPr>
      <w:r>
        <w:rPr>
          <w:rFonts w:ascii="Arial" w:hAnsi="Arial" w:cs="Arial"/>
          <w:color w:val="000000" w:themeColor="text1"/>
          <w:lang w:val="pt-BR"/>
        </w:rPr>
        <w:t xml:space="preserve">Como </w:t>
      </w:r>
      <w:r w:rsidR="008449A5">
        <w:rPr>
          <w:rFonts w:ascii="Arial" w:hAnsi="Arial" w:cs="Arial"/>
          <w:color w:val="000000" w:themeColor="text1"/>
          <w:lang w:val="pt-BR"/>
        </w:rPr>
        <w:t xml:space="preserve">essa solução que será online, </w:t>
      </w:r>
      <w:r w:rsidR="00EA4CF0">
        <w:rPr>
          <w:rFonts w:ascii="Arial" w:hAnsi="Arial" w:cs="Arial"/>
          <w:color w:val="000000" w:themeColor="text1"/>
          <w:lang w:val="pt-BR"/>
        </w:rPr>
        <w:t xml:space="preserve">deverá ser </w:t>
      </w:r>
      <w:r w:rsidR="008449A5">
        <w:rPr>
          <w:rFonts w:ascii="Arial" w:hAnsi="Arial" w:cs="Arial"/>
          <w:color w:val="000000" w:themeColor="text1"/>
          <w:lang w:val="pt-BR"/>
        </w:rPr>
        <w:t>utilizad</w:t>
      </w:r>
      <w:r w:rsidR="00DF0F38">
        <w:rPr>
          <w:rFonts w:ascii="Arial" w:hAnsi="Arial" w:cs="Arial"/>
          <w:color w:val="000000" w:themeColor="text1"/>
          <w:lang w:val="pt-BR"/>
        </w:rPr>
        <w:t>a</w:t>
      </w:r>
      <w:r w:rsidR="008449A5">
        <w:rPr>
          <w:rFonts w:ascii="Arial" w:hAnsi="Arial" w:cs="Arial"/>
          <w:color w:val="000000" w:themeColor="text1"/>
          <w:lang w:val="pt-BR"/>
        </w:rPr>
        <w:t xml:space="preserve"> a plataforma </w:t>
      </w:r>
      <w:r w:rsidR="00DF0F38">
        <w:rPr>
          <w:rFonts w:ascii="Arial" w:hAnsi="Arial" w:cs="Arial"/>
          <w:color w:val="000000" w:themeColor="text1"/>
          <w:lang w:val="pt-BR"/>
        </w:rPr>
        <w:t xml:space="preserve">de código aberto </w:t>
      </w:r>
      <w:commentRangeStart w:id="5"/>
      <w:commentRangeStart w:id="6"/>
      <w:r w:rsidR="008449A5" w:rsidRPr="009C5537">
        <w:rPr>
          <w:rFonts w:ascii="Arial" w:hAnsi="Arial" w:cs="Arial"/>
          <w:i/>
          <w:iCs/>
          <w:color w:val="000000" w:themeColor="text1"/>
          <w:lang w:val="pt-BR"/>
          <w:rPrChange w:id="7" w:author="Filipi Damasceno Vianna [2]" w:date="2022-05-11T11:52:00Z">
            <w:rPr>
              <w:rFonts w:ascii="Arial" w:hAnsi="Arial" w:cs="Arial"/>
              <w:color w:val="000000" w:themeColor="text1"/>
              <w:lang w:val="pt-BR"/>
            </w:rPr>
          </w:rPrChange>
        </w:rPr>
        <w:t>WordPress</w:t>
      </w:r>
      <w:commentRangeEnd w:id="5"/>
      <w:r w:rsidR="009C5537">
        <w:rPr>
          <w:rStyle w:val="Refdecomentrio"/>
          <w:color w:val="auto"/>
          <w:w w:val="100"/>
        </w:rPr>
        <w:commentReference w:id="5"/>
      </w:r>
      <w:commentRangeEnd w:id="6"/>
      <w:r w:rsidR="00BC41F5">
        <w:rPr>
          <w:rStyle w:val="Refdecomentrio"/>
          <w:color w:val="auto"/>
          <w:w w:val="100"/>
        </w:rPr>
        <w:commentReference w:id="6"/>
      </w:r>
      <w:r w:rsidR="00DF0F38">
        <w:rPr>
          <w:rFonts w:ascii="Arial" w:hAnsi="Arial" w:cs="Arial"/>
          <w:color w:val="000000" w:themeColor="text1"/>
          <w:lang w:val="pt-BR"/>
        </w:rPr>
        <w:t xml:space="preserve">. Esta plataforma é um sistema de gerenciamento de conteúdo, normalmente </w:t>
      </w:r>
      <w:r w:rsidR="00EA4CF0">
        <w:rPr>
          <w:rFonts w:ascii="Arial" w:hAnsi="Arial" w:cs="Arial"/>
          <w:color w:val="000000" w:themeColor="text1"/>
          <w:lang w:val="pt-BR"/>
        </w:rPr>
        <w:t>tratado</w:t>
      </w:r>
      <w:r w:rsidR="00DF0F38">
        <w:rPr>
          <w:rFonts w:ascii="Arial" w:hAnsi="Arial" w:cs="Arial"/>
          <w:color w:val="000000" w:themeColor="text1"/>
          <w:lang w:val="pt-BR"/>
        </w:rPr>
        <w:t xml:space="preserve"> pela sigla em inglês CMS, para </w:t>
      </w:r>
      <w:proofErr w:type="spellStart"/>
      <w:r w:rsidR="00DF0F38">
        <w:rPr>
          <w:rFonts w:ascii="Arial" w:hAnsi="Arial" w:cs="Arial"/>
          <w:i/>
          <w:color w:val="000000" w:themeColor="text1"/>
          <w:lang w:val="pt-BR"/>
        </w:rPr>
        <w:t>Content</w:t>
      </w:r>
      <w:proofErr w:type="spellEnd"/>
      <w:r w:rsidR="00DF0F38">
        <w:rPr>
          <w:rFonts w:ascii="Arial" w:hAnsi="Arial" w:cs="Arial"/>
          <w:i/>
          <w:color w:val="000000" w:themeColor="text1"/>
          <w:lang w:val="pt-BR"/>
        </w:rPr>
        <w:t xml:space="preserve"> Management System</w:t>
      </w:r>
      <w:r w:rsidR="009C5537">
        <w:rPr>
          <w:rFonts w:ascii="Arial" w:hAnsi="Arial" w:cs="Arial"/>
          <w:i/>
          <w:color w:val="000000" w:themeColor="text1"/>
          <w:lang w:val="pt-BR"/>
        </w:rPr>
        <w:t xml:space="preserve"> </w:t>
      </w:r>
      <w:r w:rsidR="009C5537">
        <w:rPr>
          <w:rFonts w:ascii="Arial" w:hAnsi="Arial" w:cs="Arial"/>
          <w:iCs/>
          <w:color w:val="000000" w:themeColor="text1"/>
          <w:lang w:val="pt-BR"/>
        </w:rPr>
        <w:t>(Sistema de Gerenciador de Conteúdo)</w:t>
      </w:r>
      <w:r>
        <w:rPr>
          <w:rFonts w:ascii="Arial" w:hAnsi="Arial" w:cs="Arial"/>
          <w:color w:val="000000" w:themeColor="text1"/>
          <w:lang w:val="pt-BR"/>
        </w:rPr>
        <w:t xml:space="preserve"> e será tratado ao longo deste documento como CMS</w:t>
      </w:r>
      <w:r w:rsidR="00DF0F38">
        <w:rPr>
          <w:rFonts w:ascii="Arial" w:hAnsi="Arial" w:cs="Arial"/>
          <w:i/>
          <w:color w:val="000000" w:themeColor="text1"/>
          <w:lang w:val="pt-BR"/>
        </w:rPr>
        <w:t>.</w:t>
      </w:r>
      <w:r w:rsidR="00DF0F38" w:rsidRPr="009C5537">
        <w:rPr>
          <w:rFonts w:ascii="Arial" w:hAnsi="Arial" w:cs="Arial"/>
          <w:color w:val="000000" w:themeColor="text1"/>
          <w:lang w:val="pt-BR"/>
        </w:rPr>
        <w:t xml:space="preserve"> </w:t>
      </w:r>
      <w:r w:rsidR="002879B8" w:rsidRPr="002879B8">
        <w:rPr>
          <w:rFonts w:ascii="Arial" w:hAnsi="Arial" w:cs="Arial"/>
          <w:color w:val="000000" w:themeColor="text1"/>
          <w:lang w:val="pt-BR"/>
        </w:rPr>
        <w:t>Ele</w:t>
      </w:r>
      <w:r w:rsidR="00DF0F38" w:rsidRPr="009C5537">
        <w:rPr>
          <w:rFonts w:ascii="Arial" w:hAnsi="Arial" w:cs="Arial"/>
          <w:color w:val="000000" w:themeColor="text1"/>
          <w:lang w:val="pt-BR"/>
        </w:rPr>
        <w:t xml:space="preserve"> é </w:t>
      </w:r>
      <w:r w:rsidR="008449A5">
        <w:rPr>
          <w:rFonts w:ascii="Arial" w:hAnsi="Arial" w:cs="Arial"/>
          <w:color w:val="000000" w:themeColor="text1"/>
          <w:lang w:val="pt-BR"/>
        </w:rPr>
        <w:t xml:space="preserve">desenvolvido </w:t>
      </w:r>
      <w:r>
        <w:rPr>
          <w:rFonts w:ascii="Arial" w:hAnsi="Arial" w:cs="Arial"/>
          <w:color w:val="000000" w:themeColor="text1"/>
          <w:lang w:val="pt-BR"/>
        </w:rPr>
        <w:t>na</w:t>
      </w:r>
      <w:r w:rsidR="008449A5">
        <w:rPr>
          <w:rFonts w:ascii="Arial" w:hAnsi="Arial" w:cs="Arial"/>
          <w:color w:val="000000" w:themeColor="text1"/>
          <w:lang w:val="pt-BR"/>
        </w:rPr>
        <w:t xml:space="preserve"> linguagem de programação </w:t>
      </w:r>
      <w:commentRangeStart w:id="8"/>
      <w:commentRangeStart w:id="9"/>
      <w:r w:rsidR="008449A5">
        <w:rPr>
          <w:rFonts w:ascii="Arial" w:hAnsi="Arial" w:cs="Arial"/>
          <w:color w:val="000000" w:themeColor="text1"/>
          <w:lang w:val="pt-BR"/>
        </w:rPr>
        <w:t>PHP</w:t>
      </w:r>
      <w:commentRangeEnd w:id="8"/>
      <w:r w:rsidR="009C5537">
        <w:rPr>
          <w:rStyle w:val="Refdecomentrio"/>
          <w:color w:val="auto"/>
          <w:w w:val="100"/>
        </w:rPr>
        <w:commentReference w:id="8"/>
      </w:r>
      <w:commentRangeEnd w:id="9"/>
      <w:r w:rsidR="00BC41F5">
        <w:rPr>
          <w:rStyle w:val="Refdecomentrio"/>
          <w:color w:val="auto"/>
          <w:w w:val="100"/>
        </w:rPr>
        <w:commentReference w:id="9"/>
      </w:r>
      <w:r w:rsidR="00DF0F38">
        <w:rPr>
          <w:rFonts w:ascii="Arial" w:hAnsi="Arial" w:cs="Arial"/>
          <w:color w:val="000000" w:themeColor="text1"/>
          <w:lang w:val="pt-BR"/>
        </w:rPr>
        <w:t xml:space="preserve">. Como </w:t>
      </w:r>
      <w:r w:rsidR="00240952">
        <w:rPr>
          <w:rFonts w:ascii="Arial" w:hAnsi="Arial" w:cs="Arial"/>
          <w:color w:val="000000" w:themeColor="text1"/>
          <w:lang w:val="pt-BR"/>
        </w:rPr>
        <w:t xml:space="preserve">plataforma de gerenciamento de frete a Frete Rápido e </w:t>
      </w:r>
      <w:r w:rsidR="00942FB3">
        <w:rPr>
          <w:rFonts w:ascii="Arial" w:hAnsi="Arial" w:cs="Arial"/>
          <w:color w:val="000000" w:themeColor="text1"/>
          <w:lang w:val="pt-BR"/>
        </w:rPr>
        <w:t xml:space="preserve">os </w:t>
      </w:r>
      <w:r w:rsidR="00942FB3" w:rsidRPr="009C5537">
        <w:rPr>
          <w:rFonts w:ascii="Arial" w:hAnsi="Arial" w:cs="Arial"/>
          <w:i/>
          <w:color w:val="000000" w:themeColor="text1"/>
          <w:lang w:val="pt-BR"/>
        </w:rPr>
        <w:t>g</w:t>
      </w:r>
      <w:r w:rsidR="00240952" w:rsidRPr="009C5537">
        <w:rPr>
          <w:rFonts w:ascii="Arial" w:hAnsi="Arial" w:cs="Arial"/>
          <w:i/>
          <w:color w:val="000000" w:themeColor="text1"/>
          <w:lang w:val="pt-BR"/>
        </w:rPr>
        <w:t>ateways</w:t>
      </w:r>
      <w:r w:rsidR="00240952">
        <w:rPr>
          <w:rFonts w:ascii="Arial" w:hAnsi="Arial" w:cs="Arial"/>
          <w:color w:val="000000" w:themeColor="text1"/>
          <w:lang w:val="pt-BR"/>
        </w:rPr>
        <w:t xml:space="preserve"> de pagamentos</w:t>
      </w:r>
      <w:r w:rsidR="00FD73B9">
        <w:rPr>
          <w:rFonts w:ascii="Arial" w:hAnsi="Arial" w:cs="Arial"/>
          <w:color w:val="000000" w:themeColor="text1"/>
          <w:lang w:val="pt-BR"/>
        </w:rPr>
        <w:t xml:space="preserve"> como </w:t>
      </w:r>
      <w:r w:rsidR="00E60467">
        <w:rPr>
          <w:rFonts w:ascii="Arial" w:hAnsi="Arial" w:cs="Arial"/>
          <w:color w:val="000000" w:themeColor="text1"/>
          <w:lang w:val="pt-BR"/>
        </w:rPr>
        <w:t>Mercado Pago ou</w:t>
      </w:r>
      <w:r w:rsidR="00240952">
        <w:rPr>
          <w:rFonts w:ascii="Arial" w:hAnsi="Arial" w:cs="Arial"/>
          <w:color w:val="000000" w:themeColor="text1"/>
          <w:lang w:val="pt-BR"/>
        </w:rPr>
        <w:t xml:space="preserve"> Pagar.me</w:t>
      </w:r>
      <w:r w:rsidR="00942FB3">
        <w:rPr>
          <w:rFonts w:ascii="Arial" w:hAnsi="Arial" w:cs="Arial"/>
          <w:color w:val="000000" w:themeColor="text1"/>
          <w:lang w:val="pt-BR"/>
        </w:rPr>
        <w:t>.</w:t>
      </w:r>
    </w:p>
    <w:p w14:paraId="2E2E8896" w14:textId="7D60CF3C" w:rsidR="005B777C" w:rsidRDefault="00DA7DDC" w:rsidP="00C63278">
      <w:pPr>
        <w:pStyle w:val="CorpodeTextoTCC"/>
        <w:rPr>
          <w:rFonts w:ascii="Arial" w:hAnsi="Arial" w:cs="Arial"/>
          <w:color w:val="000000" w:themeColor="text1"/>
          <w:lang w:val="pt-BR"/>
        </w:rPr>
      </w:pPr>
      <w:r>
        <w:rPr>
          <w:rFonts w:ascii="Arial" w:hAnsi="Arial" w:cs="Arial"/>
          <w:color w:val="000000" w:themeColor="text1"/>
          <w:lang w:val="pt-BR"/>
        </w:rPr>
        <w:t>O destaque é a praticidade, confiabilidade e segurança que o cliente vai ter em poder alugar os equipamentos diretamente da empresa SUMIG</w:t>
      </w:r>
      <w:r w:rsidR="00942FB3">
        <w:rPr>
          <w:rFonts w:ascii="Arial" w:hAnsi="Arial" w:cs="Arial"/>
          <w:color w:val="000000" w:themeColor="text1"/>
          <w:lang w:val="pt-BR"/>
        </w:rPr>
        <w:t>. Assim ele pode</w:t>
      </w:r>
      <w:r>
        <w:rPr>
          <w:rFonts w:ascii="Arial" w:hAnsi="Arial" w:cs="Arial"/>
          <w:color w:val="000000" w:themeColor="text1"/>
          <w:lang w:val="pt-BR"/>
        </w:rPr>
        <w:t xml:space="preserve"> contar com todo o suporte</w:t>
      </w:r>
      <w:r w:rsidR="00F64D9B">
        <w:rPr>
          <w:rFonts w:ascii="Arial" w:hAnsi="Arial" w:cs="Arial"/>
          <w:color w:val="000000" w:themeColor="text1"/>
          <w:lang w:val="pt-BR"/>
        </w:rPr>
        <w:t xml:space="preserve"> online e um sistema interativo para que possa fechar seu aluguel na página final com tranquilidade</w:t>
      </w:r>
      <w:r w:rsidR="00675A88">
        <w:rPr>
          <w:rFonts w:ascii="Arial" w:hAnsi="Arial" w:cs="Arial"/>
          <w:color w:val="000000" w:themeColor="text1"/>
          <w:lang w:val="pt-BR"/>
        </w:rPr>
        <w:t xml:space="preserve"> (FIGURA 4).</w:t>
      </w:r>
    </w:p>
    <w:p w14:paraId="05FB2192" w14:textId="77777777" w:rsidR="00675A88" w:rsidRDefault="00675A88" w:rsidP="00C63278">
      <w:pPr>
        <w:pStyle w:val="CorpodeTextoTCC"/>
        <w:rPr>
          <w:rFonts w:ascii="Arial" w:hAnsi="Arial" w:cs="Arial"/>
          <w:color w:val="000000" w:themeColor="text1"/>
          <w:lang w:val="pt-BR"/>
        </w:rPr>
      </w:pPr>
    </w:p>
    <w:p w14:paraId="76EC4916" w14:textId="61BCD204" w:rsidR="00675A88" w:rsidRDefault="00675A88" w:rsidP="00C63278">
      <w:pPr>
        <w:pStyle w:val="CorpodeTextoTCC"/>
        <w:rPr>
          <w:rFonts w:ascii="Arial" w:hAnsi="Arial" w:cs="Arial"/>
          <w:color w:val="000000" w:themeColor="text1"/>
          <w:lang w:val="pt-BR"/>
        </w:rPr>
      </w:pPr>
    </w:p>
    <w:p w14:paraId="23D1DB91" w14:textId="44E103AC" w:rsidR="00675A88" w:rsidRDefault="00675A88" w:rsidP="00C63278">
      <w:pPr>
        <w:pStyle w:val="CorpodeTextoTCC"/>
        <w:rPr>
          <w:rFonts w:ascii="Arial" w:hAnsi="Arial" w:cs="Arial"/>
          <w:color w:val="000000" w:themeColor="text1"/>
          <w:lang w:val="pt-BR"/>
        </w:rPr>
      </w:pPr>
    </w:p>
    <w:p w14:paraId="0756A798" w14:textId="226817FC" w:rsidR="00675A88" w:rsidRDefault="00675A88" w:rsidP="00C63278">
      <w:pPr>
        <w:pStyle w:val="CorpodeTextoTCC"/>
        <w:rPr>
          <w:rFonts w:ascii="Arial" w:hAnsi="Arial" w:cs="Arial"/>
          <w:color w:val="000000" w:themeColor="text1"/>
          <w:lang w:val="pt-BR"/>
        </w:rPr>
      </w:pPr>
    </w:p>
    <w:p w14:paraId="0E6CE702" w14:textId="02E6DDA5" w:rsidR="00675A88" w:rsidRDefault="00675A88" w:rsidP="00C63278">
      <w:pPr>
        <w:pStyle w:val="CorpodeTextoTCC"/>
        <w:rPr>
          <w:rFonts w:ascii="Arial" w:hAnsi="Arial" w:cs="Arial"/>
          <w:color w:val="000000" w:themeColor="text1"/>
          <w:lang w:val="pt-BR"/>
        </w:rPr>
      </w:pPr>
    </w:p>
    <w:p w14:paraId="6DD1B2F8" w14:textId="20CBBE7F" w:rsidR="00675A88" w:rsidRDefault="00675A88" w:rsidP="00C63278">
      <w:pPr>
        <w:pStyle w:val="CorpodeTextoTCC"/>
        <w:rPr>
          <w:rFonts w:ascii="Arial" w:hAnsi="Arial" w:cs="Arial"/>
          <w:color w:val="000000" w:themeColor="text1"/>
          <w:lang w:val="pt-BR"/>
        </w:rPr>
      </w:pPr>
    </w:p>
    <w:p w14:paraId="4357D5FE" w14:textId="1BB95288" w:rsidR="00675A88" w:rsidRDefault="00675A88" w:rsidP="00C63278">
      <w:pPr>
        <w:pStyle w:val="CorpodeTextoTCC"/>
        <w:rPr>
          <w:rFonts w:ascii="Arial" w:hAnsi="Arial" w:cs="Arial"/>
          <w:color w:val="000000" w:themeColor="text1"/>
          <w:lang w:val="pt-BR"/>
        </w:rPr>
      </w:pPr>
    </w:p>
    <w:p w14:paraId="2F9FFC68" w14:textId="27A2E2D2" w:rsidR="00675A88" w:rsidRDefault="00675A88" w:rsidP="00C63278">
      <w:pPr>
        <w:pStyle w:val="CorpodeTextoTCC"/>
        <w:rPr>
          <w:rFonts w:ascii="Arial" w:hAnsi="Arial" w:cs="Arial"/>
          <w:color w:val="000000" w:themeColor="text1"/>
          <w:lang w:val="pt-BR"/>
        </w:rPr>
      </w:pPr>
    </w:p>
    <w:p w14:paraId="2EE45F3E" w14:textId="0A2695E8" w:rsidR="00675A88" w:rsidRDefault="00675A88" w:rsidP="00C63278">
      <w:pPr>
        <w:pStyle w:val="CorpodeTextoTCC"/>
        <w:rPr>
          <w:rFonts w:ascii="Arial" w:hAnsi="Arial" w:cs="Arial"/>
          <w:color w:val="000000" w:themeColor="text1"/>
          <w:lang w:val="pt-BR"/>
        </w:rPr>
      </w:pPr>
    </w:p>
    <w:p w14:paraId="290A3D5F" w14:textId="77777777" w:rsidR="00675A88" w:rsidRPr="00675A88" w:rsidRDefault="00675A88" w:rsidP="00675A88">
      <w:pPr>
        <w:pStyle w:val="CorpodeTextoTCC"/>
        <w:ind w:right="1213" w:firstLine="0"/>
        <w:jc w:val="center"/>
        <w:rPr>
          <w:rFonts w:ascii="Arial" w:hAnsi="Arial" w:cs="Arial"/>
          <w:sz w:val="20"/>
          <w:szCs w:val="20"/>
          <w:lang w:val="pt-BR"/>
        </w:rPr>
      </w:pPr>
      <w:r w:rsidRPr="00675A88">
        <w:rPr>
          <w:rFonts w:ascii="Arial" w:hAnsi="Arial" w:cs="Arial"/>
          <w:color w:val="000000" w:themeColor="text1"/>
          <w:sz w:val="20"/>
          <w:szCs w:val="20"/>
          <w:lang w:val="pt-BR"/>
        </w:rPr>
        <w:lastRenderedPageBreak/>
        <w:t>FIGURA 4 – EXEMPLIFICANDO DE FINALIZAÇÃO DE COMPRA/CHECKOUT DE PAGAMENTO</w:t>
      </w:r>
    </w:p>
    <w:p w14:paraId="08E1292D" w14:textId="77777777" w:rsidR="00675A88" w:rsidRDefault="00675A88" w:rsidP="00675A88">
      <w:pPr>
        <w:pStyle w:val="CorpodeTextoTCC"/>
        <w:ind w:right="1213" w:firstLine="0"/>
        <w:jc w:val="center"/>
        <w:rPr>
          <w:rFonts w:ascii="Arial" w:hAnsi="Arial" w:cs="Arial"/>
          <w:lang w:val="pt-BR"/>
        </w:rPr>
      </w:pPr>
      <w:r>
        <w:rPr>
          <w:rFonts w:ascii="Arial" w:hAnsi="Arial" w:cs="Arial"/>
          <w:noProof/>
          <w:lang w:val="pt-BR"/>
        </w:rPr>
        <w:drawing>
          <wp:inline distT="0" distB="0" distL="0" distR="0" wp14:anchorId="40F557A6" wp14:editId="1F304CE7">
            <wp:extent cx="3792220" cy="4332568"/>
            <wp:effectExtent l="0" t="0" r="0" b="0"/>
            <wp:docPr id="30" name="Imagem 3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la de computador com texto preto sobre fundo branc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12327" cy="4355540"/>
                    </a:xfrm>
                    <a:prstGeom prst="rect">
                      <a:avLst/>
                    </a:prstGeom>
                  </pic:spPr>
                </pic:pic>
              </a:graphicData>
            </a:graphic>
          </wp:inline>
        </w:drawing>
      </w:r>
    </w:p>
    <w:p w14:paraId="0551AA98" w14:textId="77777777" w:rsidR="00675A88" w:rsidRDefault="00675A88" w:rsidP="00C63278">
      <w:pPr>
        <w:pStyle w:val="CorpodeTextoTCC"/>
        <w:rPr>
          <w:rFonts w:ascii="Arial" w:hAnsi="Arial" w:cs="Arial"/>
          <w:color w:val="000000" w:themeColor="text1"/>
          <w:lang w:val="pt-BR"/>
        </w:rPr>
      </w:pPr>
    </w:p>
    <w:p w14:paraId="2389AEEF" w14:textId="001927AC" w:rsidR="001F6984" w:rsidRDefault="00F64D9B" w:rsidP="005A5F55">
      <w:pPr>
        <w:pStyle w:val="CorpodeTextoTCC"/>
        <w:rPr>
          <w:rFonts w:ascii="Arial" w:hAnsi="Arial" w:cs="Arial"/>
          <w:color w:val="000000" w:themeColor="text1"/>
          <w:lang w:val="pt-BR"/>
        </w:rPr>
      </w:pPr>
      <w:r>
        <w:rPr>
          <w:rFonts w:ascii="Arial" w:hAnsi="Arial" w:cs="Arial"/>
          <w:color w:val="000000" w:themeColor="text1"/>
          <w:lang w:val="pt-BR"/>
        </w:rPr>
        <w:t xml:space="preserve">O perfil de cliente é </w:t>
      </w:r>
      <w:r w:rsidR="001C7193">
        <w:rPr>
          <w:rFonts w:ascii="Arial" w:hAnsi="Arial" w:cs="Arial"/>
          <w:color w:val="000000" w:themeColor="text1"/>
          <w:lang w:val="pt-BR"/>
        </w:rPr>
        <w:t>aquele</w:t>
      </w:r>
      <w:r>
        <w:rPr>
          <w:rFonts w:ascii="Arial" w:hAnsi="Arial" w:cs="Arial"/>
          <w:color w:val="000000" w:themeColor="text1"/>
          <w:lang w:val="pt-BR"/>
        </w:rPr>
        <w:t xml:space="preserve"> que precisa de um equipamento de solda ou de corte por um curto período de uso para efetuar um ou mais trabalhos pontuais, pois de fato muitos desses equipamentos são de </w:t>
      </w:r>
      <w:r w:rsidR="00240952">
        <w:rPr>
          <w:rFonts w:ascii="Arial" w:hAnsi="Arial" w:cs="Arial"/>
          <w:color w:val="000000" w:themeColor="text1"/>
          <w:lang w:val="pt-BR"/>
        </w:rPr>
        <w:t>alto valor para que um simples usuário adquira, e deixe de usar por um longo período.</w:t>
      </w:r>
    </w:p>
    <w:p w14:paraId="5CFD2A2D" w14:textId="77777777" w:rsidR="001F6984" w:rsidRDefault="001F6984" w:rsidP="00C63278">
      <w:pPr>
        <w:pStyle w:val="CorpodeTextoTCC"/>
        <w:rPr>
          <w:rFonts w:ascii="Arial" w:hAnsi="Arial" w:cs="Arial"/>
          <w:color w:val="000000" w:themeColor="text1"/>
          <w:lang w:val="pt-BR"/>
        </w:rPr>
      </w:pPr>
    </w:p>
    <w:p w14:paraId="6DB5ACF2" w14:textId="77777777" w:rsidR="0065373D" w:rsidRPr="00C63278" w:rsidRDefault="0065373D" w:rsidP="00C63278">
      <w:pPr>
        <w:pStyle w:val="CorpodeTextoTCC"/>
        <w:rPr>
          <w:rFonts w:ascii="Arial" w:hAnsi="Arial" w:cs="Arial"/>
          <w:color w:val="000000" w:themeColor="text1"/>
          <w:lang w:val="pt-BR"/>
        </w:rPr>
      </w:pPr>
    </w:p>
    <w:p w14:paraId="54DC20DD" w14:textId="273ABCA7" w:rsidR="008D0E36" w:rsidRPr="008A54A9" w:rsidRDefault="00B50070" w:rsidP="008D0E36">
      <w:pPr>
        <w:pStyle w:val="Ttulo1"/>
        <w:rPr>
          <w:sz w:val="50"/>
          <w:szCs w:val="50"/>
          <w14:textFill>
            <w14:solidFill>
              <w14:srgbClr w14:val="8A7843"/>
            </w14:solidFill>
          </w14:textFill>
        </w:rPr>
      </w:pPr>
      <w:bookmarkStart w:id="10" w:name="_Toc98512747"/>
      <w:r>
        <w:rPr>
          <w:caps w:val="0"/>
        </w:rPr>
        <w:t>SEGMENTAÇÃO DO NEGÓCIO</w:t>
      </w:r>
      <w:bookmarkEnd w:id="10"/>
    </w:p>
    <w:p w14:paraId="1BE5A889" w14:textId="77777777" w:rsidR="008D0E36" w:rsidRPr="00776713" w:rsidRDefault="008D0E36" w:rsidP="008D0E36">
      <w:pPr>
        <w:pStyle w:val="Corpodetexto"/>
        <w:tabs>
          <w:tab w:val="left" w:pos="9400"/>
        </w:tabs>
        <w:spacing w:before="6"/>
        <w:rPr>
          <w:sz w:val="100"/>
        </w:rPr>
      </w:pPr>
      <w:r w:rsidRPr="00776713">
        <w:rPr>
          <w:noProof/>
          <w:lang w:val="pt-BR" w:eastAsia="pt-BR"/>
        </w:rPr>
        <mc:AlternateContent>
          <mc:Choice Requires="wps">
            <w:drawing>
              <wp:anchor distT="0" distB="0" distL="0" distR="0" simplePos="0" relativeHeight="251734016" behindDoc="0" locked="0" layoutInCell="1" allowOverlap="1" wp14:anchorId="06929EA3" wp14:editId="41DC874A">
                <wp:simplePos x="0" y="0"/>
                <wp:positionH relativeFrom="margin">
                  <wp:posOffset>108585</wp:posOffset>
                </wp:positionH>
                <wp:positionV relativeFrom="paragraph">
                  <wp:posOffset>384901</wp:posOffset>
                </wp:positionV>
                <wp:extent cx="1380744" cy="0"/>
                <wp:effectExtent l="0" t="19050" r="29210" b="19050"/>
                <wp:wrapNone/>
                <wp:docPr id="1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645BB6" id="Line 2" o:spid="_x0000_s1026" style="position:absolute;z-index:25173401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mc:Fallback>
        </mc:AlternateContent>
      </w:r>
      <w:r w:rsidRPr="00776713">
        <w:rPr>
          <w:sz w:val="100"/>
        </w:rPr>
        <w:tab/>
      </w:r>
    </w:p>
    <w:p w14:paraId="1C5C2B8D" w14:textId="77777777" w:rsidR="005B777C" w:rsidRDefault="00BF3EDE" w:rsidP="00EA534D">
      <w:pPr>
        <w:pStyle w:val="CorpodeTextoTCC"/>
        <w:rPr>
          <w:rFonts w:ascii="Arial" w:hAnsi="Arial" w:cs="Arial"/>
          <w:color w:val="000000" w:themeColor="text1"/>
          <w:lang w:val="pt-BR"/>
        </w:rPr>
      </w:pPr>
      <w:r>
        <w:rPr>
          <w:rFonts w:ascii="Arial" w:hAnsi="Arial" w:cs="Arial"/>
          <w:color w:val="000000" w:themeColor="text1"/>
          <w:lang w:val="pt-BR"/>
        </w:rPr>
        <w:t xml:space="preserve">O serviço será destinado ao mercado de </w:t>
      </w:r>
      <w:r w:rsidR="00EA534D">
        <w:rPr>
          <w:rFonts w:ascii="Arial" w:hAnsi="Arial" w:cs="Arial"/>
          <w:color w:val="000000" w:themeColor="text1"/>
          <w:lang w:val="pt-BR"/>
        </w:rPr>
        <w:t>aluguéis</w:t>
      </w:r>
      <w:r>
        <w:rPr>
          <w:rFonts w:ascii="Arial" w:hAnsi="Arial" w:cs="Arial"/>
          <w:color w:val="000000" w:themeColor="text1"/>
          <w:lang w:val="pt-BR"/>
        </w:rPr>
        <w:t xml:space="preserve"> de ferramentas e equipamentos </w:t>
      </w:r>
      <w:r w:rsidR="00EA534D">
        <w:rPr>
          <w:rFonts w:ascii="Arial" w:hAnsi="Arial" w:cs="Arial"/>
          <w:color w:val="000000" w:themeColor="text1"/>
          <w:lang w:val="pt-BR"/>
        </w:rPr>
        <w:t xml:space="preserve">assim como por exemplo </w:t>
      </w:r>
      <w:commentRangeStart w:id="11"/>
      <w:commentRangeStart w:id="12"/>
      <w:r w:rsidR="00EA534D">
        <w:rPr>
          <w:rFonts w:ascii="Arial" w:hAnsi="Arial" w:cs="Arial"/>
          <w:color w:val="000000" w:themeColor="text1"/>
          <w:lang w:val="pt-BR"/>
        </w:rPr>
        <w:t>retroescavadeiras, betoneira, caçambas</w:t>
      </w:r>
      <w:r w:rsidR="00FB26E4">
        <w:rPr>
          <w:rFonts w:ascii="Arial" w:hAnsi="Arial" w:cs="Arial"/>
          <w:color w:val="000000" w:themeColor="text1"/>
          <w:lang w:val="pt-BR"/>
        </w:rPr>
        <w:t>.</w:t>
      </w:r>
      <w:commentRangeEnd w:id="11"/>
      <w:r w:rsidR="008B0967">
        <w:rPr>
          <w:rStyle w:val="Refdecomentrio"/>
          <w:color w:val="auto"/>
          <w:w w:val="100"/>
        </w:rPr>
        <w:commentReference w:id="11"/>
      </w:r>
      <w:commentRangeEnd w:id="12"/>
      <w:r w:rsidR="0076719D">
        <w:rPr>
          <w:rStyle w:val="Refdecomentrio"/>
          <w:color w:val="auto"/>
          <w:w w:val="100"/>
        </w:rPr>
        <w:commentReference w:id="12"/>
      </w:r>
      <w:r w:rsidR="00FB26E4">
        <w:rPr>
          <w:rFonts w:ascii="Arial" w:hAnsi="Arial" w:cs="Arial"/>
          <w:color w:val="000000" w:themeColor="text1"/>
          <w:lang w:val="pt-BR"/>
        </w:rPr>
        <w:t xml:space="preserve"> Os potenciais usuários, são aqueles que geralmente precisam fazer pequenos reparos em portões, cercas de ferro</w:t>
      </w:r>
      <w:r w:rsidR="006939AC">
        <w:rPr>
          <w:rFonts w:ascii="Arial" w:hAnsi="Arial" w:cs="Arial"/>
          <w:color w:val="000000" w:themeColor="text1"/>
          <w:lang w:val="pt-BR"/>
        </w:rPr>
        <w:t xml:space="preserve"> ou qualquer tipo de estrutura </w:t>
      </w:r>
      <w:r w:rsidR="006939AC">
        <w:rPr>
          <w:rFonts w:ascii="Arial" w:hAnsi="Arial" w:cs="Arial"/>
          <w:color w:val="000000" w:themeColor="text1"/>
          <w:lang w:val="pt-BR"/>
        </w:rPr>
        <w:lastRenderedPageBreak/>
        <w:t>metálica</w:t>
      </w:r>
      <w:r w:rsidR="008B0967">
        <w:rPr>
          <w:rFonts w:ascii="Arial" w:hAnsi="Arial" w:cs="Arial"/>
          <w:color w:val="000000" w:themeColor="text1"/>
          <w:lang w:val="pt-BR"/>
        </w:rPr>
        <w:t>.</w:t>
      </w:r>
    </w:p>
    <w:p w14:paraId="6BEE8B93" w14:textId="0E439052" w:rsidR="005A5F55" w:rsidRPr="00675A88" w:rsidRDefault="008B0967" w:rsidP="00675A88">
      <w:pPr>
        <w:pStyle w:val="CorpodeTextoTCC"/>
        <w:rPr>
          <w:rFonts w:ascii="Arial" w:hAnsi="Arial" w:cs="Arial"/>
          <w:color w:val="000000" w:themeColor="text1"/>
          <w:lang w:val="pt-BR"/>
        </w:rPr>
      </w:pPr>
      <w:r>
        <w:rPr>
          <w:rFonts w:ascii="Arial" w:hAnsi="Arial" w:cs="Arial"/>
          <w:color w:val="000000" w:themeColor="text1"/>
          <w:lang w:val="pt-BR"/>
        </w:rPr>
        <w:t>Assume-se que estes usuários</w:t>
      </w:r>
      <w:r w:rsidR="006939AC">
        <w:rPr>
          <w:rFonts w:ascii="Arial" w:hAnsi="Arial" w:cs="Arial"/>
          <w:color w:val="000000" w:themeColor="text1"/>
          <w:lang w:val="pt-BR"/>
        </w:rPr>
        <w:t xml:space="preserve"> não conhecem pessoas</w:t>
      </w:r>
      <w:r w:rsidR="002C5509">
        <w:rPr>
          <w:rFonts w:ascii="Arial" w:hAnsi="Arial" w:cs="Arial"/>
          <w:color w:val="000000" w:themeColor="text1"/>
          <w:lang w:val="pt-BR"/>
        </w:rPr>
        <w:t xml:space="preserve"> que possuam o</w:t>
      </w:r>
      <w:r>
        <w:rPr>
          <w:rFonts w:ascii="Arial" w:hAnsi="Arial" w:cs="Arial"/>
          <w:color w:val="000000" w:themeColor="text1"/>
          <w:lang w:val="pt-BR"/>
        </w:rPr>
        <w:t>s</w:t>
      </w:r>
      <w:r w:rsidR="002C5509">
        <w:rPr>
          <w:rFonts w:ascii="Arial" w:hAnsi="Arial" w:cs="Arial"/>
          <w:color w:val="000000" w:themeColor="text1"/>
          <w:lang w:val="pt-BR"/>
        </w:rPr>
        <w:t xml:space="preserve"> equipamento</w:t>
      </w:r>
      <w:r>
        <w:rPr>
          <w:rFonts w:ascii="Arial" w:hAnsi="Arial" w:cs="Arial"/>
          <w:color w:val="000000" w:themeColor="text1"/>
          <w:lang w:val="pt-BR"/>
        </w:rPr>
        <w:t>s</w:t>
      </w:r>
      <w:r w:rsidR="002C5509">
        <w:rPr>
          <w:rFonts w:ascii="Arial" w:hAnsi="Arial" w:cs="Arial"/>
          <w:color w:val="000000" w:themeColor="text1"/>
          <w:lang w:val="pt-BR"/>
        </w:rPr>
        <w:t xml:space="preserve"> </w:t>
      </w:r>
      <w:r w:rsidR="00E01AE6">
        <w:rPr>
          <w:rFonts w:ascii="Arial" w:hAnsi="Arial" w:cs="Arial"/>
          <w:color w:val="000000" w:themeColor="text1"/>
          <w:lang w:val="pt-BR"/>
        </w:rPr>
        <w:t>necessário</w:t>
      </w:r>
      <w:r>
        <w:rPr>
          <w:rFonts w:ascii="Arial" w:hAnsi="Arial" w:cs="Arial"/>
          <w:color w:val="000000" w:themeColor="text1"/>
          <w:lang w:val="pt-BR"/>
        </w:rPr>
        <w:t>s</w:t>
      </w:r>
      <w:r w:rsidR="00E01AE6">
        <w:rPr>
          <w:rFonts w:ascii="Arial" w:hAnsi="Arial" w:cs="Arial"/>
          <w:color w:val="000000" w:themeColor="text1"/>
          <w:lang w:val="pt-BR"/>
        </w:rPr>
        <w:t xml:space="preserve"> para </w:t>
      </w:r>
      <w:r>
        <w:rPr>
          <w:rFonts w:ascii="Arial" w:hAnsi="Arial" w:cs="Arial"/>
          <w:color w:val="000000" w:themeColor="text1"/>
          <w:lang w:val="pt-BR"/>
        </w:rPr>
        <w:t>pedirem</w:t>
      </w:r>
      <w:r w:rsidR="00E02123">
        <w:rPr>
          <w:rFonts w:ascii="Arial" w:hAnsi="Arial" w:cs="Arial"/>
          <w:color w:val="000000" w:themeColor="text1"/>
          <w:lang w:val="pt-BR"/>
        </w:rPr>
        <w:t xml:space="preserve"> emprestado para executar o serviço, e muito menos a não viabilidade financeira para comprar um equipamento de solda ou corte.</w:t>
      </w:r>
    </w:p>
    <w:p w14:paraId="058BB714" w14:textId="5BFB24AC" w:rsidR="00B47BBD" w:rsidRDefault="00B47BBD" w:rsidP="00EA534D">
      <w:pPr>
        <w:pStyle w:val="CorpodeTextoTCC"/>
        <w:rPr>
          <w:rFonts w:ascii="Arial" w:hAnsi="Arial" w:cs="Arial"/>
          <w:lang w:val="pt-BR"/>
        </w:rPr>
      </w:pPr>
    </w:p>
    <w:p w14:paraId="4CBAD358" w14:textId="77777777" w:rsidR="00B47BBD" w:rsidRPr="00EA534D" w:rsidRDefault="00B47BBD" w:rsidP="00EA534D">
      <w:pPr>
        <w:pStyle w:val="CorpodeTextoTCC"/>
        <w:rPr>
          <w:rFonts w:ascii="Arial" w:hAnsi="Arial" w:cs="Arial"/>
          <w:color w:val="000000" w:themeColor="text1"/>
          <w:lang w:val="pt-BR"/>
        </w:rPr>
      </w:pPr>
    </w:p>
    <w:p w14:paraId="7479201D" w14:textId="2C8F5222" w:rsidR="008D0E36" w:rsidRPr="008A54A9" w:rsidRDefault="00E61C14" w:rsidP="008D0E36">
      <w:pPr>
        <w:pStyle w:val="Ttulo1"/>
        <w:rPr>
          <w:sz w:val="50"/>
          <w:szCs w:val="50"/>
          <w14:textFill>
            <w14:solidFill>
              <w14:srgbClr w14:val="8A7843"/>
            </w14:solidFill>
          </w14:textFill>
        </w:rPr>
      </w:pPr>
      <w:bookmarkStart w:id="13" w:name="_Toc98512748"/>
      <w:r>
        <w:rPr>
          <w:caps w:val="0"/>
        </w:rPr>
        <w:t>PROPOSTA DE VALOR</w:t>
      </w:r>
      <w:bookmarkEnd w:id="13"/>
    </w:p>
    <w:p w14:paraId="65D1ECBF" w14:textId="77777777" w:rsidR="008D0E36" w:rsidRPr="00776713" w:rsidRDefault="008D0E36" w:rsidP="008D0E36">
      <w:pPr>
        <w:pStyle w:val="Corpodetexto"/>
        <w:tabs>
          <w:tab w:val="left" w:pos="9400"/>
        </w:tabs>
        <w:spacing w:before="6"/>
        <w:rPr>
          <w:sz w:val="100"/>
        </w:rPr>
      </w:pPr>
      <w:r w:rsidRPr="00776713">
        <w:rPr>
          <w:noProof/>
          <w:lang w:val="pt-BR" w:eastAsia="pt-BR"/>
        </w:rPr>
        <mc:AlternateContent>
          <mc:Choice Requires="wps">
            <w:drawing>
              <wp:anchor distT="0" distB="0" distL="0" distR="0" simplePos="0" relativeHeight="251736064" behindDoc="0" locked="0" layoutInCell="1" allowOverlap="1" wp14:anchorId="1BF608BE" wp14:editId="48BA2129">
                <wp:simplePos x="0" y="0"/>
                <wp:positionH relativeFrom="margin">
                  <wp:posOffset>108585</wp:posOffset>
                </wp:positionH>
                <wp:positionV relativeFrom="paragraph">
                  <wp:posOffset>384901</wp:posOffset>
                </wp:positionV>
                <wp:extent cx="1380744" cy="0"/>
                <wp:effectExtent l="0" t="19050" r="29210" b="19050"/>
                <wp:wrapNone/>
                <wp:docPr id="1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A48ED" id="Line 2" o:spid="_x0000_s1026" style="position:absolute;z-index:25173606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mc:Fallback>
        </mc:AlternateContent>
      </w:r>
      <w:r w:rsidRPr="00776713">
        <w:rPr>
          <w:sz w:val="100"/>
        </w:rPr>
        <w:tab/>
      </w:r>
    </w:p>
    <w:p w14:paraId="12A35127" w14:textId="77777777" w:rsidR="005B777C" w:rsidRDefault="007368F0" w:rsidP="003D3941">
      <w:pPr>
        <w:pStyle w:val="CorpodeTextoTCC"/>
        <w:rPr>
          <w:rFonts w:ascii="Arial" w:hAnsi="Arial" w:cs="Arial"/>
          <w:color w:val="000000" w:themeColor="text1"/>
          <w:lang w:val="pt-BR"/>
        </w:rPr>
      </w:pPr>
      <w:r>
        <w:rPr>
          <w:rFonts w:ascii="Arial" w:hAnsi="Arial" w:cs="Arial"/>
          <w:color w:val="000000" w:themeColor="text1"/>
          <w:lang w:val="pt-BR"/>
        </w:rPr>
        <w:t>O serviço online</w:t>
      </w:r>
      <w:r w:rsidR="008B2293">
        <w:rPr>
          <w:rFonts w:ascii="Arial" w:hAnsi="Arial" w:cs="Arial"/>
          <w:color w:val="000000" w:themeColor="text1"/>
          <w:lang w:val="pt-BR"/>
        </w:rPr>
        <w:t>,</w:t>
      </w:r>
      <w:r>
        <w:rPr>
          <w:rFonts w:ascii="Arial" w:hAnsi="Arial" w:cs="Arial"/>
          <w:color w:val="000000" w:themeColor="text1"/>
          <w:lang w:val="pt-BR"/>
        </w:rPr>
        <w:t xml:space="preserve"> a ser oferecido ao cliente, </w:t>
      </w:r>
      <w:r w:rsidR="008B2293">
        <w:rPr>
          <w:rFonts w:ascii="Arial" w:hAnsi="Arial" w:cs="Arial"/>
          <w:color w:val="000000" w:themeColor="text1"/>
          <w:lang w:val="pt-BR"/>
        </w:rPr>
        <w:t xml:space="preserve">se </w:t>
      </w:r>
      <w:r>
        <w:rPr>
          <w:rFonts w:ascii="Arial" w:hAnsi="Arial" w:cs="Arial"/>
          <w:color w:val="000000" w:themeColor="text1"/>
          <w:lang w:val="pt-BR"/>
        </w:rPr>
        <w:t>propõe</w:t>
      </w:r>
      <w:r w:rsidR="008B2293">
        <w:rPr>
          <w:rFonts w:ascii="Arial" w:hAnsi="Arial" w:cs="Arial"/>
          <w:color w:val="000000" w:themeColor="text1"/>
          <w:lang w:val="pt-BR"/>
        </w:rPr>
        <w:t xml:space="preserve"> a</w:t>
      </w:r>
      <w:r>
        <w:rPr>
          <w:rFonts w:ascii="Arial" w:hAnsi="Arial" w:cs="Arial"/>
          <w:color w:val="000000" w:themeColor="text1"/>
          <w:lang w:val="pt-BR"/>
        </w:rPr>
        <w:t xml:space="preserve"> obte</w:t>
      </w:r>
      <w:r w:rsidR="008B2293">
        <w:rPr>
          <w:rFonts w:ascii="Arial" w:hAnsi="Arial" w:cs="Arial"/>
          <w:color w:val="000000" w:themeColor="text1"/>
          <w:lang w:val="pt-BR"/>
        </w:rPr>
        <w:t>nção</w:t>
      </w:r>
      <w:r>
        <w:rPr>
          <w:rFonts w:ascii="Arial" w:hAnsi="Arial" w:cs="Arial"/>
          <w:color w:val="000000" w:themeColor="text1"/>
          <w:lang w:val="pt-BR"/>
        </w:rPr>
        <w:t xml:space="preserve"> </w:t>
      </w:r>
      <w:r w:rsidR="008B2293">
        <w:rPr>
          <w:rFonts w:ascii="Arial" w:hAnsi="Arial" w:cs="Arial"/>
          <w:color w:val="000000" w:themeColor="text1"/>
          <w:lang w:val="pt-BR"/>
        </w:rPr>
        <w:t>d</w:t>
      </w:r>
      <w:r>
        <w:rPr>
          <w:rFonts w:ascii="Arial" w:hAnsi="Arial" w:cs="Arial"/>
          <w:color w:val="000000" w:themeColor="text1"/>
          <w:lang w:val="pt-BR"/>
        </w:rPr>
        <w:t xml:space="preserve">o equipamento </w:t>
      </w:r>
      <w:r w:rsidR="008B2293">
        <w:rPr>
          <w:rFonts w:ascii="Arial" w:hAnsi="Arial" w:cs="Arial"/>
          <w:color w:val="000000" w:themeColor="text1"/>
          <w:lang w:val="pt-BR"/>
        </w:rPr>
        <w:t>que</w:t>
      </w:r>
      <w:r w:rsidR="00A618BA">
        <w:rPr>
          <w:rFonts w:ascii="Arial" w:hAnsi="Arial" w:cs="Arial"/>
          <w:color w:val="000000" w:themeColor="text1"/>
          <w:lang w:val="pt-BR"/>
        </w:rPr>
        <w:t xml:space="preserve"> </w:t>
      </w:r>
      <w:r w:rsidR="00BA23BF">
        <w:rPr>
          <w:rFonts w:ascii="Arial" w:hAnsi="Arial" w:cs="Arial"/>
          <w:color w:val="000000" w:themeColor="text1"/>
          <w:lang w:val="pt-BR"/>
        </w:rPr>
        <w:t>ele</w:t>
      </w:r>
      <w:r>
        <w:rPr>
          <w:rFonts w:ascii="Arial" w:hAnsi="Arial" w:cs="Arial"/>
          <w:color w:val="000000" w:themeColor="text1"/>
          <w:lang w:val="pt-BR"/>
        </w:rPr>
        <w:t xml:space="preserve"> </w:t>
      </w:r>
      <w:r w:rsidR="00460CC4">
        <w:rPr>
          <w:rFonts w:ascii="Arial" w:hAnsi="Arial" w:cs="Arial"/>
          <w:color w:val="000000" w:themeColor="text1"/>
          <w:lang w:val="pt-BR"/>
        </w:rPr>
        <w:t>está</w:t>
      </w:r>
      <w:r>
        <w:rPr>
          <w:rFonts w:ascii="Arial" w:hAnsi="Arial" w:cs="Arial"/>
          <w:color w:val="000000" w:themeColor="text1"/>
          <w:lang w:val="pt-BR"/>
        </w:rPr>
        <w:t xml:space="preserve"> precisando </w:t>
      </w:r>
      <w:r w:rsidR="008B2293">
        <w:rPr>
          <w:rFonts w:ascii="Arial" w:hAnsi="Arial" w:cs="Arial"/>
          <w:color w:val="000000" w:themeColor="text1"/>
          <w:lang w:val="pt-BR"/>
        </w:rPr>
        <w:t>com um custo reduzido comparado com</w:t>
      </w:r>
      <w:r>
        <w:rPr>
          <w:rFonts w:ascii="Arial" w:hAnsi="Arial" w:cs="Arial"/>
          <w:color w:val="000000" w:themeColor="text1"/>
          <w:lang w:val="pt-BR"/>
        </w:rPr>
        <w:t xml:space="preserve"> valores </w:t>
      </w:r>
      <w:r w:rsidR="008B2293">
        <w:rPr>
          <w:rFonts w:ascii="Arial" w:hAnsi="Arial" w:cs="Arial"/>
          <w:color w:val="000000" w:themeColor="text1"/>
          <w:lang w:val="pt-BR"/>
        </w:rPr>
        <w:t>de aquisição do mesmo</w:t>
      </w:r>
      <w:r>
        <w:rPr>
          <w:rFonts w:ascii="Arial" w:hAnsi="Arial" w:cs="Arial"/>
          <w:color w:val="000000" w:themeColor="text1"/>
          <w:lang w:val="pt-BR"/>
        </w:rPr>
        <w:t xml:space="preserve"> equipamento</w:t>
      </w:r>
      <w:r w:rsidR="008B2293">
        <w:rPr>
          <w:rFonts w:ascii="Arial" w:hAnsi="Arial" w:cs="Arial"/>
          <w:color w:val="000000" w:themeColor="text1"/>
          <w:lang w:val="pt-BR"/>
        </w:rPr>
        <w:t>. Este serviço estaria disponível para equipamentos de</w:t>
      </w:r>
      <w:r>
        <w:rPr>
          <w:rFonts w:ascii="Arial" w:hAnsi="Arial" w:cs="Arial"/>
          <w:color w:val="000000" w:themeColor="text1"/>
          <w:lang w:val="pt-BR"/>
        </w:rPr>
        <w:t xml:space="preserve"> solda ou corte plasma</w:t>
      </w:r>
      <w:r w:rsidR="008B2293">
        <w:rPr>
          <w:rFonts w:ascii="Arial" w:hAnsi="Arial" w:cs="Arial"/>
          <w:color w:val="000000" w:themeColor="text1"/>
          <w:lang w:val="pt-BR"/>
        </w:rPr>
        <w:t>.</w:t>
      </w:r>
    </w:p>
    <w:p w14:paraId="386889B3" w14:textId="1E6CFD11" w:rsidR="007368F0" w:rsidRDefault="008B2293" w:rsidP="003D3941">
      <w:pPr>
        <w:pStyle w:val="CorpodeTextoTCC"/>
        <w:rPr>
          <w:rFonts w:ascii="Arial" w:hAnsi="Arial" w:cs="Arial"/>
          <w:color w:val="000000" w:themeColor="text1"/>
          <w:lang w:val="pt-BR"/>
        </w:rPr>
      </w:pPr>
      <w:r>
        <w:rPr>
          <w:rFonts w:ascii="Arial" w:hAnsi="Arial" w:cs="Arial"/>
          <w:color w:val="000000" w:themeColor="text1"/>
          <w:lang w:val="pt-BR"/>
        </w:rPr>
        <w:t xml:space="preserve">Ainda </w:t>
      </w:r>
      <w:r w:rsidR="00BA23BF">
        <w:rPr>
          <w:rFonts w:ascii="Arial" w:hAnsi="Arial" w:cs="Arial"/>
          <w:color w:val="000000" w:themeColor="text1"/>
          <w:lang w:val="pt-BR"/>
        </w:rPr>
        <w:t>existirá</w:t>
      </w:r>
      <w:r>
        <w:rPr>
          <w:rFonts w:ascii="Arial" w:hAnsi="Arial" w:cs="Arial"/>
          <w:color w:val="000000" w:themeColor="text1"/>
          <w:lang w:val="pt-BR"/>
        </w:rPr>
        <w:t xml:space="preserve"> a opção de </w:t>
      </w:r>
      <w:r w:rsidR="009B1D19">
        <w:rPr>
          <w:rFonts w:ascii="Arial" w:hAnsi="Arial" w:cs="Arial"/>
          <w:color w:val="000000" w:themeColor="text1"/>
          <w:lang w:val="pt-BR"/>
        </w:rPr>
        <w:t xml:space="preserve">retirar o produto alugado na própria </w:t>
      </w:r>
      <w:r w:rsidR="00963DA6">
        <w:rPr>
          <w:rFonts w:ascii="Arial" w:hAnsi="Arial" w:cs="Arial"/>
          <w:color w:val="000000" w:themeColor="text1"/>
          <w:lang w:val="pt-BR"/>
        </w:rPr>
        <w:t>fábrica</w:t>
      </w:r>
      <w:r w:rsidR="009B1D19">
        <w:rPr>
          <w:rFonts w:ascii="Arial" w:hAnsi="Arial" w:cs="Arial"/>
          <w:color w:val="000000" w:themeColor="text1"/>
          <w:lang w:val="pt-BR"/>
        </w:rPr>
        <w:t xml:space="preserve"> da empresa SUMIG, ou despachar o produto por transportadora</w:t>
      </w:r>
      <w:r>
        <w:rPr>
          <w:rFonts w:ascii="Arial" w:hAnsi="Arial" w:cs="Arial"/>
          <w:color w:val="000000" w:themeColor="text1"/>
          <w:lang w:val="pt-BR"/>
        </w:rPr>
        <w:t>. S</w:t>
      </w:r>
      <w:r w:rsidR="009B1D19">
        <w:rPr>
          <w:rFonts w:ascii="Arial" w:hAnsi="Arial" w:cs="Arial"/>
          <w:color w:val="000000" w:themeColor="text1"/>
          <w:lang w:val="pt-BR"/>
        </w:rPr>
        <w:t xml:space="preserve">erviço esse que será oferecido a todo território </w:t>
      </w:r>
      <w:r w:rsidR="00E0512B">
        <w:rPr>
          <w:rFonts w:ascii="Arial" w:hAnsi="Arial" w:cs="Arial"/>
          <w:color w:val="000000" w:themeColor="text1"/>
          <w:lang w:val="pt-BR"/>
        </w:rPr>
        <w:t>brasileiro</w:t>
      </w:r>
      <w:r w:rsidR="009B1D19">
        <w:rPr>
          <w:rFonts w:ascii="Arial" w:hAnsi="Arial" w:cs="Arial"/>
          <w:color w:val="000000" w:themeColor="text1"/>
          <w:lang w:val="pt-BR"/>
        </w:rPr>
        <w:t>.</w:t>
      </w:r>
    </w:p>
    <w:p w14:paraId="534AFEF9" w14:textId="77777777" w:rsidR="005B777C" w:rsidRDefault="008B2293" w:rsidP="00240D9B">
      <w:pPr>
        <w:pStyle w:val="CorpodeTextoTCC"/>
        <w:rPr>
          <w:rFonts w:ascii="Arial" w:hAnsi="Arial" w:cs="Arial"/>
          <w:color w:val="000000" w:themeColor="text1"/>
          <w:lang w:val="pt-BR"/>
        </w:rPr>
      </w:pPr>
      <w:r>
        <w:rPr>
          <w:rFonts w:ascii="Arial" w:hAnsi="Arial" w:cs="Arial"/>
          <w:color w:val="000000" w:themeColor="text1"/>
          <w:lang w:val="pt-BR"/>
        </w:rPr>
        <w:t xml:space="preserve">Pesquisas realizadas pela </w:t>
      </w:r>
      <w:r w:rsidR="009B1D19">
        <w:rPr>
          <w:rFonts w:ascii="Arial" w:hAnsi="Arial" w:cs="Arial"/>
          <w:color w:val="000000" w:themeColor="text1"/>
          <w:lang w:val="pt-BR"/>
        </w:rPr>
        <w:t xml:space="preserve">SUMIG </w:t>
      </w:r>
      <w:r>
        <w:rPr>
          <w:rFonts w:ascii="Arial" w:hAnsi="Arial" w:cs="Arial"/>
          <w:color w:val="000000" w:themeColor="text1"/>
          <w:lang w:val="pt-BR"/>
        </w:rPr>
        <w:t>mostraram que</w:t>
      </w:r>
      <w:r w:rsidR="009B1D19">
        <w:rPr>
          <w:rFonts w:ascii="Arial" w:hAnsi="Arial" w:cs="Arial"/>
          <w:color w:val="000000" w:themeColor="text1"/>
          <w:lang w:val="pt-BR"/>
        </w:rPr>
        <w:t xml:space="preserve"> pessoas </w:t>
      </w:r>
      <w:r>
        <w:rPr>
          <w:rFonts w:ascii="Arial" w:hAnsi="Arial" w:cs="Arial"/>
          <w:color w:val="000000" w:themeColor="text1"/>
          <w:lang w:val="pt-BR"/>
        </w:rPr>
        <w:t xml:space="preserve">necessitam alugar </w:t>
      </w:r>
      <w:r w:rsidR="009B1D19">
        <w:rPr>
          <w:rFonts w:ascii="Arial" w:hAnsi="Arial" w:cs="Arial"/>
          <w:color w:val="000000" w:themeColor="text1"/>
          <w:lang w:val="pt-BR"/>
        </w:rPr>
        <w:t>seus equipamentos</w:t>
      </w:r>
      <w:r>
        <w:rPr>
          <w:rFonts w:ascii="Arial" w:hAnsi="Arial" w:cs="Arial"/>
          <w:color w:val="000000" w:themeColor="text1"/>
          <w:lang w:val="pt-BR"/>
        </w:rPr>
        <w:t>. Para este público</w:t>
      </w:r>
      <w:r w:rsidR="00CA3642">
        <w:rPr>
          <w:rFonts w:ascii="Arial" w:hAnsi="Arial" w:cs="Arial"/>
          <w:color w:val="000000" w:themeColor="text1"/>
          <w:lang w:val="pt-BR"/>
        </w:rPr>
        <w:t xml:space="preserve"> é perceptível </w:t>
      </w:r>
      <w:r>
        <w:rPr>
          <w:rFonts w:ascii="Arial" w:hAnsi="Arial" w:cs="Arial"/>
          <w:color w:val="000000" w:themeColor="text1"/>
          <w:lang w:val="pt-BR"/>
        </w:rPr>
        <w:t xml:space="preserve">preocupação com </w:t>
      </w:r>
      <w:r w:rsidR="00CA3642">
        <w:rPr>
          <w:rFonts w:ascii="Arial" w:hAnsi="Arial" w:cs="Arial"/>
          <w:color w:val="000000" w:themeColor="text1"/>
          <w:lang w:val="pt-BR"/>
        </w:rPr>
        <w:t>a questão financeira</w:t>
      </w:r>
      <w:r>
        <w:rPr>
          <w:rFonts w:ascii="Arial" w:hAnsi="Arial" w:cs="Arial"/>
          <w:color w:val="000000" w:themeColor="text1"/>
          <w:lang w:val="pt-BR"/>
        </w:rPr>
        <w:t>.</w:t>
      </w:r>
    </w:p>
    <w:p w14:paraId="238EBD64" w14:textId="77777777" w:rsidR="005B777C" w:rsidRDefault="008B2293" w:rsidP="00240D9B">
      <w:pPr>
        <w:pStyle w:val="CorpodeTextoTCC"/>
        <w:rPr>
          <w:rFonts w:ascii="Arial" w:hAnsi="Arial" w:cs="Arial"/>
          <w:color w:val="000000" w:themeColor="text1"/>
          <w:lang w:val="pt-BR"/>
        </w:rPr>
      </w:pPr>
      <w:r>
        <w:rPr>
          <w:rFonts w:ascii="Arial" w:hAnsi="Arial" w:cs="Arial"/>
          <w:color w:val="000000" w:themeColor="text1"/>
          <w:lang w:val="pt-BR"/>
        </w:rPr>
        <w:t>P</w:t>
      </w:r>
      <w:r w:rsidR="00CA3642">
        <w:rPr>
          <w:rFonts w:ascii="Arial" w:hAnsi="Arial" w:cs="Arial"/>
          <w:color w:val="000000" w:themeColor="text1"/>
          <w:lang w:val="pt-BR"/>
        </w:rPr>
        <w:t>rincipalmente</w:t>
      </w:r>
      <w:r>
        <w:rPr>
          <w:rFonts w:ascii="Arial" w:hAnsi="Arial" w:cs="Arial"/>
          <w:color w:val="000000" w:themeColor="text1"/>
          <w:lang w:val="pt-BR"/>
        </w:rPr>
        <w:t xml:space="preserve"> por parte do cliente</w:t>
      </w:r>
      <w:r w:rsidR="00CA3642">
        <w:rPr>
          <w:rFonts w:ascii="Arial" w:hAnsi="Arial" w:cs="Arial"/>
          <w:color w:val="000000" w:themeColor="text1"/>
          <w:lang w:val="pt-BR"/>
        </w:rPr>
        <w:t>, pois o valor de um simples equipamento de soldagem a eletrodo revestido fica</w:t>
      </w:r>
      <w:r>
        <w:rPr>
          <w:rFonts w:ascii="Arial" w:hAnsi="Arial" w:cs="Arial"/>
          <w:color w:val="000000" w:themeColor="text1"/>
          <w:lang w:val="pt-BR"/>
        </w:rPr>
        <w:t>ria</w:t>
      </w:r>
      <w:r w:rsidR="00CA3642">
        <w:rPr>
          <w:rFonts w:ascii="Arial" w:hAnsi="Arial" w:cs="Arial"/>
          <w:color w:val="000000" w:themeColor="text1"/>
          <w:lang w:val="pt-BR"/>
        </w:rPr>
        <w:t xml:space="preserve"> em torno de R$1.262,12</w:t>
      </w:r>
      <w:r>
        <w:rPr>
          <w:rFonts w:ascii="Arial" w:hAnsi="Arial" w:cs="Arial"/>
          <w:color w:val="000000" w:themeColor="text1"/>
          <w:lang w:val="pt-BR"/>
        </w:rPr>
        <w:t xml:space="preserve">. </w:t>
      </w:r>
      <w:r w:rsidR="00F11CDC">
        <w:rPr>
          <w:rFonts w:ascii="Arial" w:hAnsi="Arial" w:cs="Arial"/>
          <w:color w:val="000000" w:themeColor="text1"/>
          <w:lang w:val="pt-BR"/>
        </w:rPr>
        <w:t>A SUMIG por meio de levantamentos de custos se propõe</w:t>
      </w:r>
      <w:r w:rsidR="00CA3642">
        <w:rPr>
          <w:rFonts w:ascii="Arial" w:hAnsi="Arial" w:cs="Arial"/>
          <w:color w:val="000000" w:themeColor="text1"/>
          <w:lang w:val="pt-BR"/>
        </w:rPr>
        <w:t xml:space="preserve"> </w:t>
      </w:r>
      <w:r w:rsidR="009F6FE7">
        <w:rPr>
          <w:rFonts w:ascii="Arial" w:hAnsi="Arial" w:cs="Arial"/>
          <w:color w:val="000000" w:themeColor="text1"/>
          <w:lang w:val="pt-BR"/>
        </w:rPr>
        <w:t xml:space="preserve">a </w:t>
      </w:r>
      <w:r>
        <w:rPr>
          <w:rFonts w:ascii="Arial" w:hAnsi="Arial" w:cs="Arial"/>
          <w:color w:val="000000" w:themeColor="text1"/>
          <w:lang w:val="pt-BR"/>
        </w:rPr>
        <w:t xml:space="preserve">alugar </w:t>
      </w:r>
      <w:r w:rsidR="009F6FE7">
        <w:rPr>
          <w:rFonts w:ascii="Arial" w:hAnsi="Arial" w:cs="Arial"/>
          <w:color w:val="000000" w:themeColor="text1"/>
          <w:lang w:val="pt-BR"/>
        </w:rPr>
        <w:t xml:space="preserve">um equipamento </w:t>
      </w:r>
      <w:r>
        <w:rPr>
          <w:rFonts w:ascii="Arial" w:hAnsi="Arial" w:cs="Arial"/>
          <w:color w:val="000000" w:themeColor="text1"/>
          <w:lang w:val="pt-BR"/>
        </w:rPr>
        <w:t xml:space="preserve">com </w:t>
      </w:r>
      <w:r w:rsidR="009F6FE7">
        <w:rPr>
          <w:rFonts w:ascii="Arial" w:hAnsi="Arial" w:cs="Arial"/>
          <w:color w:val="000000" w:themeColor="text1"/>
          <w:lang w:val="pt-BR"/>
        </w:rPr>
        <w:t xml:space="preserve">essas características </w:t>
      </w:r>
      <w:r>
        <w:rPr>
          <w:rFonts w:ascii="Arial" w:hAnsi="Arial" w:cs="Arial"/>
          <w:color w:val="000000" w:themeColor="text1"/>
          <w:lang w:val="pt-BR"/>
        </w:rPr>
        <w:t>por</w:t>
      </w:r>
      <w:r w:rsidR="009F6FE7">
        <w:rPr>
          <w:rFonts w:ascii="Arial" w:hAnsi="Arial" w:cs="Arial"/>
          <w:color w:val="000000" w:themeColor="text1"/>
          <w:lang w:val="pt-BR"/>
        </w:rPr>
        <w:t xml:space="preserve"> R$150,00 reais ao dia</w:t>
      </w:r>
      <w:r>
        <w:rPr>
          <w:rFonts w:ascii="Arial" w:hAnsi="Arial" w:cs="Arial"/>
          <w:color w:val="000000" w:themeColor="text1"/>
          <w:lang w:val="pt-BR"/>
        </w:rPr>
        <w:t>.</w:t>
      </w:r>
    </w:p>
    <w:p w14:paraId="3EFCA80A" w14:textId="510448B2" w:rsidR="008D0E36" w:rsidRDefault="008B2293" w:rsidP="00240D9B">
      <w:pPr>
        <w:pStyle w:val="CorpodeTextoTCC"/>
        <w:rPr>
          <w:rFonts w:ascii="Arial" w:hAnsi="Arial" w:cs="Arial"/>
          <w:color w:val="000000" w:themeColor="text1"/>
          <w:lang w:val="pt-BR"/>
        </w:rPr>
      </w:pPr>
      <w:r>
        <w:rPr>
          <w:rFonts w:ascii="Arial" w:hAnsi="Arial" w:cs="Arial"/>
          <w:color w:val="000000" w:themeColor="text1"/>
          <w:lang w:val="pt-BR"/>
        </w:rPr>
        <w:t xml:space="preserve">Neste </w:t>
      </w:r>
      <w:r w:rsidR="00F11CDC">
        <w:rPr>
          <w:rFonts w:ascii="Arial" w:hAnsi="Arial" w:cs="Arial"/>
          <w:color w:val="000000" w:themeColor="text1"/>
          <w:lang w:val="pt-BR"/>
        </w:rPr>
        <w:t>valor</w:t>
      </w:r>
      <w:r>
        <w:rPr>
          <w:rFonts w:ascii="Arial" w:hAnsi="Arial" w:cs="Arial"/>
          <w:color w:val="000000" w:themeColor="text1"/>
          <w:lang w:val="pt-BR"/>
        </w:rPr>
        <w:t xml:space="preserve"> não estaria </w:t>
      </w:r>
      <w:r w:rsidR="009F6FE7">
        <w:rPr>
          <w:rFonts w:ascii="Arial" w:hAnsi="Arial" w:cs="Arial"/>
          <w:color w:val="000000" w:themeColor="text1"/>
          <w:lang w:val="pt-BR"/>
        </w:rPr>
        <w:t>contabilizado o valor do frete</w:t>
      </w:r>
      <w:r>
        <w:rPr>
          <w:rFonts w:ascii="Arial" w:hAnsi="Arial" w:cs="Arial"/>
          <w:color w:val="000000" w:themeColor="text1"/>
          <w:lang w:val="pt-BR"/>
        </w:rPr>
        <w:t xml:space="preserve">. Este, por sua veze, seria custeado pelo </w:t>
      </w:r>
      <w:r w:rsidR="009F6FE7">
        <w:rPr>
          <w:rFonts w:ascii="Arial" w:hAnsi="Arial" w:cs="Arial"/>
          <w:color w:val="000000" w:themeColor="text1"/>
          <w:lang w:val="pt-BR"/>
        </w:rPr>
        <w:t>cliente</w:t>
      </w:r>
      <w:r>
        <w:rPr>
          <w:rFonts w:ascii="Arial" w:hAnsi="Arial" w:cs="Arial"/>
          <w:color w:val="000000" w:themeColor="text1"/>
          <w:lang w:val="pt-BR"/>
        </w:rPr>
        <w:t>,</w:t>
      </w:r>
      <w:r w:rsidR="009F6FE7">
        <w:rPr>
          <w:rFonts w:ascii="Arial" w:hAnsi="Arial" w:cs="Arial"/>
          <w:color w:val="000000" w:themeColor="text1"/>
          <w:lang w:val="pt-BR"/>
        </w:rPr>
        <w:t xml:space="preserve"> somado junto ao valor </w:t>
      </w:r>
      <w:r w:rsidR="00240D9B">
        <w:rPr>
          <w:rFonts w:ascii="Arial" w:hAnsi="Arial" w:cs="Arial"/>
          <w:color w:val="000000" w:themeColor="text1"/>
          <w:lang w:val="pt-BR"/>
        </w:rPr>
        <w:t>da primeira diária de aluguel do equipamento</w:t>
      </w:r>
      <w:r>
        <w:rPr>
          <w:rFonts w:ascii="Arial" w:hAnsi="Arial" w:cs="Arial"/>
          <w:color w:val="000000" w:themeColor="text1"/>
          <w:lang w:val="pt-BR"/>
        </w:rPr>
        <w:t xml:space="preserve">. Assim, </w:t>
      </w:r>
      <w:r w:rsidR="00240D9B">
        <w:rPr>
          <w:rFonts w:ascii="Arial" w:hAnsi="Arial" w:cs="Arial"/>
          <w:color w:val="000000" w:themeColor="text1"/>
          <w:lang w:val="pt-BR"/>
        </w:rPr>
        <w:t>o cliente pagaria o frete apenas em cima do valor de R$150,00, contabilizando o resto para cotação do frete a dimensão do equipamento, peso e localidade (CEP) do cliente.</w:t>
      </w:r>
    </w:p>
    <w:p w14:paraId="2C65A344" w14:textId="77777777" w:rsidR="00675A88" w:rsidRDefault="00675A88" w:rsidP="00240D9B">
      <w:pPr>
        <w:pStyle w:val="CorpodeTextoTCC"/>
        <w:rPr>
          <w:rFonts w:ascii="Arial" w:hAnsi="Arial" w:cs="Arial"/>
          <w:color w:val="000000" w:themeColor="text1"/>
          <w:lang w:val="pt-BR"/>
        </w:rPr>
      </w:pPr>
    </w:p>
    <w:p w14:paraId="60285CE8" w14:textId="2237C016" w:rsidR="001F6984" w:rsidRDefault="001F6984" w:rsidP="004109B0">
      <w:pPr>
        <w:pStyle w:val="CorpodeTextoTCC"/>
        <w:ind w:firstLine="0"/>
        <w:rPr>
          <w:rFonts w:ascii="Arial" w:hAnsi="Arial" w:cs="Arial"/>
          <w:color w:val="000000" w:themeColor="text1"/>
          <w:lang w:val="pt-BR"/>
        </w:rPr>
      </w:pPr>
    </w:p>
    <w:p w14:paraId="4FD0C995" w14:textId="77777777" w:rsidR="001F6984" w:rsidRPr="00240D9B" w:rsidRDefault="001F6984" w:rsidP="00240D9B">
      <w:pPr>
        <w:pStyle w:val="CorpodeTextoTCC"/>
        <w:rPr>
          <w:rFonts w:ascii="Arial" w:hAnsi="Arial" w:cs="Arial"/>
          <w:color w:val="000000" w:themeColor="text1"/>
          <w:lang w:val="pt-BR"/>
        </w:rPr>
      </w:pPr>
    </w:p>
    <w:p w14:paraId="5C76D272" w14:textId="7BFAA47A" w:rsidR="008D0E36" w:rsidRPr="008A54A9" w:rsidRDefault="00E61C14" w:rsidP="008D0E36">
      <w:pPr>
        <w:pStyle w:val="Ttulo1"/>
        <w:rPr>
          <w:sz w:val="50"/>
          <w:szCs w:val="50"/>
          <w14:textFill>
            <w14:solidFill>
              <w14:srgbClr w14:val="8A7843"/>
            </w14:solidFill>
          </w14:textFill>
        </w:rPr>
      </w:pPr>
      <w:bookmarkStart w:id="14" w:name="_Toc98512749"/>
      <w:r>
        <w:rPr>
          <w:caps w:val="0"/>
        </w:rPr>
        <w:lastRenderedPageBreak/>
        <w:t>CANAIS DE COMUNICAÇÃO</w:t>
      </w:r>
      <w:bookmarkEnd w:id="14"/>
    </w:p>
    <w:p w14:paraId="5574465D" w14:textId="77777777" w:rsidR="008D0E36" w:rsidRPr="00776713" w:rsidRDefault="008D0E36" w:rsidP="008D0E36">
      <w:pPr>
        <w:pStyle w:val="Corpodetexto"/>
        <w:tabs>
          <w:tab w:val="left" w:pos="9400"/>
        </w:tabs>
        <w:spacing w:before="6"/>
        <w:rPr>
          <w:sz w:val="100"/>
        </w:rPr>
      </w:pPr>
      <w:r w:rsidRPr="00776713">
        <w:rPr>
          <w:noProof/>
          <w:lang w:val="pt-BR" w:eastAsia="pt-BR"/>
        </w:rPr>
        <mc:AlternateContent>
          <mc:Choice Requires="wps">
            <w:drawing>
              <wp:anchor distT="0" distB="0" distL="0" distR="0" simplePos="0" relativeHeight="251738112" behindDoc="0" locked="0" layoutInCell="1" allowOverlap="1" wp14:anchorId="3D166ECF" wp14:editId="20A5CAA0">
                <wp:simplePos x="0" y="0"/>
                <wp:positionH relativeFrom="margin">
                  <wp:posOffset>108585</wp:posOffset>
                </wp:positionH>
                <wp:positionV relativeFrom="paragraph">
                  <wp:posOffset>384901</wp:posOffset>
                </wp:positionV>
                <wp:extent cx="1380744" cy="0"/>
                <wp:effectExtent l="0" t="19050" r="29210" b="19050"/>
                <wp:wrapNone/>
                <wp:docPr id="2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EABFF" id="Line 2" o:spid="_x0000_s1026" style="position:absolute;z-index:25173811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mc:Fallback>
        </mc:AlternateContent>
      </w:r>
      <w:r w:rsidRPr="00776713">
        <w:rPr>
          <w:sz w:val="100"/>
        </w:rPr>
        <w:tab/>
      </w:r>
    </w:p>
    <w:p w14:paraId="70E40955" w14:textId="6B4CDA31" w:rsidR="0083781C" w:rsidRDefault="0083051C" w:rsidP="00E61C14">
      <w:pPr>
        <w:pStyle w:val="CorpodeTextoTCC"/>
        <w:rPr>
          <w:rFonts w:ascii="Arial" w:hAnsi="Arial" w:cs="Arial"/>
          <w:color w:val="000000" w:themeColor="text1"/>
          <w:lang w:val="pt-BR"/>
        </w:rPr>
      </w:pPr>
      <w:r>
        <w:rPr>
          <w:rFonts w:ascii="Arial" w:hAnsi="Arial" w:cs="Arial"/>
          <w:color w:val="000000" w:themeColor="text1"/>
          <w:lang w:val="pt-BR"/>
        </w:rPr>
        <w:t>Os clientes</w:t>
      </w:r>
      <w:r w:rsidR="00A867F3">
        <w:rPr>
          <w:rFonts w:ascii="Arial" w:hAnsi="Arial" w:cs="Arial"/>
          <w:color w:val="000000" w:themeColor="text1"/>
          <w:lang w:val="pt-BR"/>
        </w:rPr>
        <w:t xml:space="preserve"> poderão conhecer esse serviço através das próprias mídias digitais da empresa SUMIG, o site institucional </w:t>
      </w:r>
      <w:commentRangeStart w:id="15"/>
      <w:commentRangeStart w:id="16"/>
      <w:commentRangeEnd w:id="15"/>
      <w:r w:rsidR="009C5537">
        <w:rPr>
          <w:rStyle w:val="Refdecomentrio"/>
          <w:color w:val="auto"/>
          <w:w w:val="100"/>
        </w:rPr>
        <w:commentReference w:id="15"/>
      </w:r>
      <w:commentRangeEnd w:id="16"/>
      <w:r w:rsidR="00A05165">
        <w:rPr>
          <w:rStyle w:val="Refdecomentrio"/>
          <w:color w:val="auto"/>
          <w:w w:val="100"/>
        </w:rPr>
        <w:commentReference w:id="16"/>
      </w:r>
      <w:r w:rsidR="00A867F3">
        <w:rPr>
          <w:rFonts w:ascii="Arial" w:hAnsi="Arial" w:cs="Arial"/>
          <w:color w:val="000000" w:themeColor="text1"/>
          <w:lang w:val="pt-BR"/>
        </w:rPr>
        <w:t xml:space="preserve">ou </w:t>
      </w:r>
      <w:r w:rsidR="00E476C4">
        <w:rPr>
          <w:rFonts w:ascii="Arial" w:hAnsi="Arial" w:cs="Arial"/>
          <w:color w:val="000000" w:themeColor="text1"/>
          <w:lang w:val="pt-BR"/>
        </w:rPr>
        <w:t>n</w:t>
      </w:r>
      <w:r w:rsidR="00A867F3">
        <w:rPr>
          <w:rFonts w:ascii="Arial" w:hAnsi="Arial" w:cs="Arial"/>
          <w:color w:val="000000" w:themeColor="text1"/>
          <w:lang w:val="pt-BR"/>
        </w:rPr>
        <w:t xml:space="preserve">a loja virtual da empresa </w:t>
      </w:r>
      <w:commentRangeStart w:id="17"/>
      <w:commentRangeStart w:id="18"/>
      <w:commentRangeEnd w:id="17"/>
      <w:r w:rsidR="009C5537">
        <w:rPr>
          <w:rStyle w:val="Refdecomentrio"/>
          <w:color w:val="auto"/>
          <w:w w:val="100"/>
        </w:rPr>
        <w:commentReference w:id="17"/>
      </w:r>
      <w:commentRangeEnd w:id="18"/>
      <w:r w:rsidR="00A05165">
        <w:rPr>
          <w:rStyle w:val="Refdecomentrio"/>
          <w:color w:val="auto"/>
          <w:w w:val="100"/>
        </w:rPr>
        <w:commentReference w:id="18"/>
      </w:r>
      <w:r w:rsidR="00A867F3">
        <w:rPr>
          <w:rFonts w:ascii="Arial" w:hAnsi="Arial" w:cs="Arial"/>
          <w:color w:val="000000" w:themeColor="text1"/>
          <w:lang w:val="pt-BR"/>
        </w:rPr>
        <w:t>. Ser</w:t>
      </w:r>
      <w:r w:rsidR="00E74504">
        <w:rPr>
          <w:rFonts w:ascii="Arial" w:hAnsi="Arial" w:cs="Arial"/>
          <w:color w:val="000000" w:themeColor="text1"/>
          <w:lang w:val="pt-BR"/>
        </w:rPr>
        <w:t>ão</w:t>
      </w:r>
      <w:r w:rsidR="00A867F3">
        <w:rPr>
          <w:rFonts w:ascii="Arial" w:hAnsi="Arial" w:cs="Arial"/>
          <w:color w:val="000000" w:themeColor="text1"/>
          <w:lang w:val="pt-BR"/>
        </w:rPr>
        <w:t xml:space="preserve"> </w:t>
      </w:r>
      <w:r w:rsidR="00E74504">
        <w:rPr>
          <w:rFonts w:ascii="Arial" w:hAnsi="Arial" w:cs="Arial"/>
          <w:color w:val="000000" w:themeColor="text1"/>
          <w:lang w:val="pt-BR"/>
        </w:rPr>
        <w:t>realizadas</w:t>
      </w:r>
      <w:r w:rsidR="00A867F3">
        <w:rPr>
          <w:rFonts w:ascii="Arial" w:hAnsi="Arial" w:cs="Arial"/>
          <w:color w:val="000000" w:themeColor="text1"/>
          <w:lang w:val="pt-BR"/>
        </w:rPr>
        <w:t xml:space="preserve"> campanhas pagas usando o Google Ads, Facebook Ads</w:t>
      </w:r>
      <w:r w:rsidR="00326AEB">
        <w:rPr>
          <w:rFonts w:ascii="Arial" w:hAnsi="Arial" w:cs="Arial"/>
          <w:color w:val="000000" w:themeColor="text1"/>
          <w:lang w:val="pt-BR"/>
        </w:rPr>
        <w:t xml:space="preserve">, assim como </w:t>
      </w:r>
      <w:r>
        <w:rPr>
          <w:rFonts w:ascii="Arial" w:hAnsi="Arial" w:cs="Arial"/>
          <w:color w:val="000000" w:themeColor="text1"/>
          <w:lang w:val="pt-BR"/>
        </w:rPr>
        <w:t>jornais locais e estações de rádio</w:t>
      </w:r>
      <w:r w:rsidR="00CC69A4">
        <w:rPr>
          <w:rFonts w:ascii="Arial" w:hAnsi="Arial" w:cs="Arial"/>
          <w:color w:val="000000" w:themeColor="text1"/>
          <w:lang w:val="pt-BR"/>
        </w:rPr>
        <w:t>.</w:t>
      </w:r>
    </w:p>
    <w:p w14:paraId="12BCF2AD" w14:textId="77777777" w:rsidR="005B777C" w:rsidRDefault="00CC69A4" w:rsidP="00E61C14">
      <w:pPr>
        <w:pStyle w:val="CorpodeTextoTCC"/>
        <w:rPr>
          <w:rFonts w:ascii="Arial" w:hAnsi="Arial" w:cs="Arial"/>
          <w:color w:val="000000" w:themeColor="text1"/>
          <w:lang w:val="pt-BR"/>
        </w:rPr>
      </w:pPr>
      <w:r>
        <w:rPr>
          <w:rFonts w:ascii="Arial" w:hAnsi="Arial" w:cs="Arial"/>
          <w:color w:val="000000" w:themeColor="text1"/>
          <w:lang w:val="pt-BR"/>
        </w:rPr>
        <w:t xml:space="preserve">A empresa SUMIG irá prestar toda a assistência técnica por meios das suas autorizadas espalhadas em todo o território </w:t>
      </w:r>
      <w:r w:rsidR="00963DA6">
        <w:rPr>
          <w:rFonts w:ascii="Arial" w:hAnsi="Arial" w:cs="Arial"/>
          <w:color w:val="000000" w:themeColor="text1"/>
          <w:lang w:val="pt-BR"/>
        </w:rPr>
        <w:t>brasileiro</w:t>
      </w:r>
      <w:r w:rsidR="00E74504">
        <w:rPr>
          <w:rFonts w:ascii="Arial" w:hAnsi="Arial" w:cs="Arial"/>
          <w:color w:val="000000" w:themeColor="text1"/>
          <w:lang w:val="pt-BR"/>
        </w:rPr>
        <w:t>. T</w:t>
      </w:r>
      <w:r>
        <w:rPr>
          <w:rFonts w:ascii="Arial" w:hAnsi="Arial" w:cs="Arial"/>
          <w:color w:val="000000" w:themeColor="text1"/>
          <w:lang w:val="pt-BR"/>
        </w:rPr>
        <w:t xml:space="preserve">ambém pela própria assistência técnica direto dentro da </w:t>
      </w:r>
      <w:r w:rsidR="008C7556">
        <w:rPr>
          <w:rFonts w:ascii="Arial" w:hAnsi="Arial" w:cs="Arial"/>
          <w:color w:val="000000" w:themeColor="text1"/>
          <w:lang w:val="pt-BR"/>
        </w:rPr>
        <w:t>fábrica</w:t>
      </w:r>
      <w:r>
        <w:rPr>
          <w:rFonts w:ascii="Arial" w:hAnsi="Arial" w:cs="Arial"/>
          <w:color w:val="000000" w:themeColor="text1"/>
          <w:lang w:val="pt-BR"/>
        </w:rPr>
        <w:t xml:space="preserve"> da SUMIG</w:t>
      </w:r>
      <w:r w:rsidR="00E74504">
        <w:rPr>
          <w:rFonts w:ascii="Arial" w:hAnsi="Arial" w:cs="Arial"/>
          <w:color w:val="000000" w:themeColor="text1"/>
          <w:lang w:val="pt-BR"/>
        </w:rPr>
        <w:t>.</w:t>
      </w:r>
    </w:p>
    <w:p w14:paraId="35C3A3FB" w14:textId="75B68407" w:rsidR="00CC69A4" w:rsidRPr="0083781C" w:rsidRDefault="00E74504" w:rsidP="00E61C14">
      <w:pPr>
        <w:pStyle w:val="CorpodeTextoTCC"/>
        <w:rPr>
          <w:rFonts w:ascii="Arial" w:hAnsi="Arial" w:cs="Arial"/>
          <w:color w:val="000000" w:themeColor="text1"/>
          <w:lang w:val="pt-BR"/>
        </w:rPr>
      </w:pPr>
      <w:r>
        <w:rPr>
          <w:rFonts w:ascii="Arial" w:hAnsi="Arial" w:cs="Arial"/>
          <w:color w:val="000000" w:themeColor="text1"/>
          <w:lang w:val="pt-BR"/>
        </w:rPr>
        <w:t>O</w:t>
      </w:r>
      <w:r w:rsidR="00F82B82">
        <w:rPr>
          <w:rFonts w:ascii="Arial" w:hAnsi="Arial" w:cs="Arial"/>
          <w:color w:val="000000" w:themeColor="text1"/>
          <w:lang w:val="pt-BR"/>
        </w:rPr>
        <w:t xml:space="preserve"> primeiro contato </w:t>
      </w:r>
      <w:r>
        <w:rPr>
          <w:rFonts w:ascii="Arial" w:hAnsi="Arial" w:cs="Arial"/>
          <w:color w:val="000000" w:themeColor="text1"/>
          <w:lang w:val="pt-BR"/>
        </w:rPr>
        <w:t xml:space="preserve">será realizado </w:t>
      </w:r>
      <w:r w:rsidR="00F82B82">
        <w:rPr>
          <w:rFonts w:ascii="Arial" w:hAnsi="Arial" w:cs="Arial"/>
          <w:color w:val="000000" w:themeColor="text1"/>
          <w:lang w:val="pt-BR"/>
        </w:rPr>
        <w:t>junto ao cliente</w:t>
      </w:r>
      <w:r>
        <w:rPr>
          <w:rFonts w:ascii="Arial" w:hAnsi="Arial" w:cs="Arial"/>
          <w:color w:val="000000" w:themeColor="text1"/>
          <w:lang w:val="pt-BR"/>
        </w:rPr>
        <w:t>,</w:t>
      </w:r>
      <w:r w:rsidR="00F82B82">
        <w:rPr>
          <w:rFonts w:ascii="Arial" w:hAnsi="Arial" w:cs="Arial"/>
          <w:color w:val="000000" w:themeColor="text1"/>
          <w:lang w:val="pt-BR"/>
        </w:rPr>
        <w:t xml:space="preserve"> uma vez recebendo a reclamação do mesmo por meio dos canais de comunicação como o </w:t>
      </w:r>
      <w:r w:rsidR="00F82B82" w:rsidRPr="009C5537">
        <w:rPr>
          <w:rFonts w:ascii="Arial" w:hAnsi="Arial" w:cs="Arial"/>
          <w:i/>
          <w:iCs/>
          <w:color w:val="000000" w:themeColor="text1"/>
          <w:lang w:val="pt-BR"/>
          <w:rPrChange w:id="19" w:author="Filipi Damasceno Vianna [2]" w:date="2022-05-11T11:55:00Z">
            <w:rPr>
              <w:rFonts w:ascii="Arial" w:hAnsi="Arial" w:cs="Arial"/>
              <w:color w:val="000000" w:themeColor="text1"/>
              <w:lang w:val="pt-BR"/>
            </w:rPr>
          </w:rPrChange>
        </w:rPr>
        <w:t>WhatsApp</w:t>
      </w:r>
      <w:r w:rsidR="00F82B82">
        <w:rPr>
          <w:rFonts w:ascii="Arial" w:hAnsi="Arial" w:cs="Arial"/>
          <w:color w:val="000000" w:themeColor="text1"/>
          <w:lang w:val="pt-BR"/>
        </w:rPr>
        <w:t>, e-mail ou telefone fixo.</w:t>
      </w:r>
    </w:p>
    <w:p w14:paraId="0D327FA2" w14:textId="246A8B8F" w:rsidR="008D0E36" w:rsidRDefault="008D0E36">
      <w:pPr>
        <w:rPr>
          <w:rFonts w:ascii="Arial" w:hAnsi="Arial" w:cs="Arial"/>
          <w:lang w:val="pt-BR"/>
        </w:rPr>
      </w:pPr>
    </w:p>
    <w:p w14:paraId="2678B5DB" w14:textId="6E721271" w:rsidR="001F6984" w:rsidRDefault="001F6984">
      <w:pPr>
        <w:rPr>
          <w:rFonts w:ascii="Arial" w:hAnsi="Arial" w:cs="Arial"/>
          <w:lang w:val="pt-BR"/>
        </w:rPr>
      </w:pPr>
    </w:p>
    <w:p w14:paraId="293A5F2E" w14:textId="588058F0" w:rsidR="001F6984" w:rsidRDefault="001F6984">
      <w:pPr>
        <w:rPr>
          <w:rFonts w:ascii="Arial" w:hAnsi="Arial" w:cs="Arial"/>
          <w:lang w:val="pt-BR"/>
        </w:rPr>
      </w:pPr>
    </w:p>
    <w:p w14:paraId="4EE0E2CD" w14:textId="77777777" w:rsidR="001F6984" w:rsidRDefault="001F6984">
      <w:pPr>
        <w:rPr>
          <w:rFonts w:ascii="Arial" w:hAnsi="Arial" w:cs="Arial"/>
          <w:color w:val="231F20"/>
          <w:w w:val="115"/>
          <w:sz w:val="24"/>
          <w:szCs w:val="24"/>
          <w:lang w:val="pt-BR"/>
        </w:rPr>
      </w:pPr>
    </w:p>
    <w:p w14:paraId="5BA1DEAE" w14:textId="159C844A" w:rsidR="008D0E36" w:rsidRPr="008A54A9" w:rsidRDefault="005E6004" w:rsidP="008D0E36">
      <w:pPr>
        <w:pStyle w:val="Ttulo1"/>
        <w:rPr>
          <w:sz w:val="50"/>
          <w:szCs w:val="50"/>
          <w14:textFill>
            <w14:solidFill>
              <w14:srgbClr w14:val="8A7843"/>
            </w14:solidFill>
          </w14:textFill>
        </w:rPr>
      </w:pPr>
      <w:bookmarkStart w:id="20" w:name="_Toc98512750"/>
      <w:r>
        <w:rPr>
          <w:caps w:val="0"/>
        </w:rPr>
        <w:t>RELACIONAMENTO COM O CLIENTE</w:t>
      </w:r>
      <w:bookmarkEnd w:id="20"/>
    </w:p>
    <w:p w14:paraId="6BE8AABA" w14:textId="77777777" w:rsidR="008D0E36" w:rsidRPr="00776713" w:rsidRDefault="008D0E36" w:rsidP="008D0E36">
      <w:pPr>
        <w:pStyle w:val="Corpodetexto"/>
        <w:tabs>
          <w:tab w:val="left" w:pos="9400"/>
        </w:tabs>
        <w:spacing w:before="6"/>
        <w:rPr>
          <w:sz w:val="100"/>
        </w:rPr>
      </w:pPr>
      <w:r w:rsidRPr="00776713">
        <w:rPr>
          <w:noProof/>
          <w:lang w:val="pt-BR" w:eastAsia="pt-BR"/>
        </w:rPr>
        <mc:AlternateContent>
          <mc:Choice Requires="wps">
            <w:drawing>
              <wp:anchor distT="0" distB="0" distL="0" distR="0" simplePos="0" relativeHeight="251740160" behindDoc="0" locked="0" layoutInCell="1" allowOverlap="1" wp14:anchorId="068A02AC" wp14:editId="779543B1">
                <wp:simplePos x="0" y="0"/>
                <wp:positionH relativeFrom="margin">
                  <wp:posOffset>108585</wp:posOffset>
                </wp:positionH>
                <wp:positionV relativeFrom="paragraph">
                  <wp:posOffset>384901</wp:posOffset>
                </wp:positionV>
                <wp:extent cx="1380744" cy="0"/>
                <wp:effectExtent l="0" t="19050" r="29210" b="19050"/>
                <wp:wrapNone/>
                <wp:docPr id="2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39220" id="Line 2" o:spid="_x0000_s1026" style="position:absolute;z-index:2517401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mc:Fallback>
        </mc:AlternateContent>
      </w:r>
      <w:r w:rsidRPr="00776713">
        <w:rPr>
          <w:sz w:val="100"/>
        </w:rPr>
        <w:tab/>
      </w:r>
    </w:p>
    <w:p w14:paraId="2A18B061" w14:textId="77777777" w:rsidR="005B777C" w:rsidRDefault="00E64DF9" w:rsidP="00B4716B">
      <w:pPr>
        <w:pStyle w:val="CorpodeTextoTCC"/>
        <w:rPr>
          <w:rFonts w:ascii="Arial" w:hAnsi="Arial" w:cs="Arial"/>
          <w:color w:val="000000" w:themeColor="text1"/>
          <w:lang w:val="pt-BR"/>
        </w:rPr>
      </w:pPr>
      <w:r w:rsidRPr="00E64DF9">
        <w:rPr>
          <w:rFonts w:ascii="Arial" w:hAnsi="Arial" w:cs="Arial"/>
          <w:color w:val="000000" w:themeColor="text1"/>
          <w:lang w:val="pt-BR"/>
        </w:rPr>
        <w:t xml:space="preserve">A ideia </w:t>
      </w:r>
      <w:r w:rsidR="00213C1F">
        <w:rPr>
          <w:rFonts w:ascii="Arial" w:hAnsi="Arial" w:cs="Arial"/>
          <w:color w:val="000000" w:themeColor="text1"/>
          <w:lang w:val="pt-BR"/>
        </w:rPr>
        <w:t>é justamente manter as informações referente</w:t>
      </w:r>
      <w:r w:rsidR="00E74504">
        <w:rPr>
          <w:rFonts w:ascii="Arial" w:hAnsi="Arial" w:cs="Arial"/>
          <w:color w:val="000000" w:themeColor="text1"/>
          <w:lang w:val="pt-BR"/>
        </w:rPr>
        <w:t>s</w:t>
      </w:r>
      <w:r w:rsidR="00213C1F">
        <w:rPr>
          <w:rFonts w:ascii="Arial" w:hAnsi="Arial" w:cs="Arial"/>
          <w:color w:val="000000" w:themeColor="text1"/>
          <w:lang w:val="pt-BR"/>
        </w:rPr>
        <w:t xml:space="preserve"> aos produtos ofertados para </w:t>
      </w:r>
      <w:r w:rsidR="009766AB">
        <w:rPr>
          <w:rFonts w:ascii="Arial" w:hAnsi="Arial" w:cs="Arial"/>
          <w:color w:val="000000" w:themeColor="text1"/>
          <w:lang w:val="pt-BR"/>
        </w:rPr>
        <w:t>aluguéis</w:t>
      </w:r>
      <w:r w:rsidR="00E74504">
        <w:rPr>
          <w:rFonts w:ascii="Arial" w:hAnsi="Arial" w:cs="Arial"/>
          <w:color w:val="000000" w:themeColor="text1"/>
          <w:lang w:val="pt-BR"/>
        </w:rPr>
        <w:t>. I</w:t>
      </w:r>
      <w:r w:rsidR="00213C1F">
        <w:rPr>
          <w:rFonts w:ascii="Arial" w:hAnsi="Arial" w:cs="Arial"/>
          <w:color w:val="000000" w:themeColor="text1"/>
          <w:lang w:val="pt-BR"/>
        </w:rPr>
        <w:t xml:space="preserve">nformações essas </w:t>
      </w:r>
      <w:r w:rsidR="00E74504">
        <w:rPr>
          <w:rFonts w:ascii="Arial" w:hAnsi="Arial" w:cs="Arial"/>
          <w:color w:val="000000" w:themeColor="text1"/>
          <w:lang w:val="pt-BR"/>
        </w:rPr>
        <w:t>detalhando</w:t>
      </w:r>
      <w:r w:rsidR="00213C1F">
        <w:rPr>
          <w:rFonts w:ascii="Arial" w:hAnsi="Arial" w:cs="Arial"/>
          <w:color w:val="000000" w:themeColor="text1"/>
          <w:lang w:val="pt-BR"/>
        </w:rPr>
        <w:t xml:space="preserve"> o estado físico e técnico do equipamento alugado</w:t>
      </w:r>
      <w:r w:rsidR="00E74504">
        <w:rPr>
          <w:rFonts w:ascii="Arial" w:hAnsi="Arial" w:cs="Arial"/>
          <w:color w:val="000000" w:themeColor="text1"/>
          <w:lang w:val="pt-BR"/>
        </w:rPr>
        <w:t xml:space="preserve">. Assim como a necessidade de </w:t>
      </w:r>
      <w:r w:rsidR="00213C1F">
        <w:rPr>
          <w:rFonts w:ascii="Arial" w:hAnsi="Arial" w:cs="Arial"/>
          <w:color w:val="000000" w:themeColor="text1"/>
          <w:lang w:val="pt-BR"/>
        </w:rPr>
        <w:t xml:space="preserve">acessórios periféricos que serão </w:t>
      </w:r>
      <w:r w:rsidR="00E74504">
        <w:rPr>
          <w:rFonts w:ascii="Arial" w:hAnsi="Arial" w:cs="Arial"/>
          <w:color w:val="000000" w:themeColor="text1"/>
          <w:lang w:val="pt-BR"/>
        </w:rPr>
        <w:t>fornecidos</w:t>
      </w:r>
      <w:r w:rsidR="00213C1F">
        <w:rPr>
          <w:rFonts w:ascii="Arial" w:hAnsi="Arial" w:cs="Arial"/>
          <w:color w:val="000000" w:themeColor="text1"/>
          <w:lang w:val="pt-BR"/>
        </w:rPr>
        <w:t xml:space="preserve"> junto ao equipamento.</w:t>
      </w:r>
    </w:p>
    <w:p w14:paraId="4161C2DB" w14:textId="77777777" w:rsidR="005B777C" w:rsidRDefault="00213C1F" w:rsidP="00B4716B">
      <w:pPr>
        <w:pStyle w:val="CorpodeTextoTCC"/>
        <w:rPr>
          <w:rFonts w:ascii="Arial" w:hAnsi="Arial" w:cs="Arial"/>
          <w:color w:val="000000" w:themeColor="text1"/>
          <w:lang w:val="pt-BR"/>
        </w:rPr>
      </w:pPr>
      <w:r>
        <w:rPr>
          <w:rFonts w:ascii="Arial" w:hAnsi="Arial" w:cs="Arial"/>
          <w:color w:val="000000" w:themeColor="text1"/>
          <w:lang w:val="pt-BR"/>
        </w:rPr>
        <w:t xml:space="preserve">Acima de tudo, </w:t>
      </w:r>
      <w:r w:rsidR="009766AB">
        <w:rPr>
          <w:rFonts w:ascii="Arial" w:hAnsi="Arial" w:cs="Arial"/>
          <w:color w:val="000000" w:themeColor="text1"/>
          <w:lang w:val="pt-BR"/>
        </w:rPr>
        <w:t>a comunicação online em tempo real com o cliente por meio de WhatsApp ou telefone</w:t>
      </w:r>
      <w:r w:rsidR="00E74504">
        <w:rPr>
          <w:rFonts w:ascii="Arial" w:hAnsi="Arial" w:cs="Arial"/>
          <w:color w:val="000000" w:themeColor="text1"/>
          <w:lang w:val="pt-BR"/>
        </w:rPr>
        <w:t>. P</w:t>
      </w:r>
      <w:r w:rsidR="009766AB">
        <w:rPr>
          <w:rFonts w:ascii="Arial" w:hAnsi="Arial" w:cs="Arial"/>
          <w:color w:val="000000" w:themeColor="text1"/>
          <w:lang w:val="pt-BR"/>
        </w:rPr>
        <w:t xml:space="preserve">or exemplo, já é testado e aprovado a sua eficácia no que se refere a qualidade do serviço em manter </w:t>
      </w:r>
      <w:r w:rsidR="00E74504">
        <w:rPr>
          <w:rFonts w:ascii="Arial" w:hAnsi="Arial" w:cs="Arial"/>
          <w:color w:val="000000" w:themeColor="text1"/>
          <w:lang w:val="pt-BR"/>
        </w:rPr>
        <w:t>a transparência no relacionamento</w:t>
      </w:r>
      <w:r w:rsidR="009766AB">
        <w:rPr>
          <w:rFonts w:ascii="Arial" w:hAnsi="Arial" w:cs="Arial"/>
          <w:color w:val="000000" w:themeColor="text1"/>
          <w:lang w:val="pt-BR"/>
        </w:rPr>
        <w:t xml:space="preserve">, </w:t>
      </w:r>
      <w:r w:rsidR="007B754E">
        <w:rPr>
          <w:rFonts w:ascii="Arial" w:hAnsi="Arial" w:cs="Arial"/>
          <w:color w:val="000000" w:themeColor="text1"/>
          <w:lang w:val="pt-BR"/>
        </w:rPr>
        <w:t xml:space="preserve">mantendo o cliente ciente e tranquilo de que </w:t>
      </w:r>
      <w:r w:rsidR="00843DB1">
        <w:rPr>
          <w:rFonts w:ascii="Arial" w:hAnsi="Arial" w:cs="Arial"/>
          <w:color w:val="000000" w:themeColor="text1"/>
          <w:lang w:val="pt-BR"/>
        </w:rPr>
        <w:t>está</w:t>
      </w:r>
      <w:r w:rsidR="007B754E">
        <w:rPr>
          <w:rFonts w:ascii="Arial" w:hAnsi="Arial" w:cs="Arial"/>
          <w:color w:val="000000" w:themeColor="text1"/>
          <w:lang w:val="pt-BR"/>
        </w:rPr>
        <w:t xml:space="preserve"> sendo atendido com qualidade</w:t>
      </w:r>
      <w:r w:rsidR="00E74504">
        <w:rPr>
          <w:rFonts w:ascii="Arial" w:hAnsi="Arial" w:cs="Arial"/>
          <w:color w:val="000000" w:themeColor="text1"/>
          <w:lang w:val="pt-BR"/>
        </w:rPr>
        <w:t>.</w:t>
      </w:r>
    </w:p>
    <w:p w14:paraId="3A20A281" w14:textId="65A351AA" w:rsidR="00E64DF9" w:rsidRDefault="00E74504" w:rsidP="00B4716B">
      <w:pPr>
        <w:pStyle w:val="CorpodeTextoTCC"/>
        <w:rPr>
          <w:rFonts w:ascii="Arial" w:hAnsi="Arial" w:cs="Arial"/>
          <w:color w:val="000000" w:themeColor="text1"/>
          <w:lang w:val="pt-BR"/>
        </w:rPr>
      </w:pPr>
      <w:r>
        <w:rPr>
          <w:rFonts w:ascii="Arial" w:hAnsi="Arial" w:cs="Arial"/>
          <w:color w:val="000000" w:themeColor="text1"/>
          <w:lang w:val="pt-BR"/>
        </w:rPr>
        <w:t>Assim o atendimento seria, de certa forma,</w:t>
      </w:r>
      <w:r w:rsidR="00B56904">
        <w:rPr>
          <w:rFonts w:ascii="Arial" w:hAnsi="Arial" w:cs="Arial"/>
          <w:color w:val="000000" w:themeColor="text1"/>
          <w:lang w:val="pt-BR"/>
        </w:rPr>
        <w:t xml:space="preserve"> personalizado ao cliente, pelo fato que por se tratar de um produto alugado para um tipo de serviço em </w:t>
      </w:r>
      <w:r w:rsidR="005B777C">
        <w:rPr>
          <w:rFonts w:ascii="Arial" w:hAnsi="Arial" w:cs="Arial"/>
          <w:color w:val="000000" w:themeColor="text1"/>
          <w:lang w:val="pt-BR"/>
        </w:rPr>
        <w:lastRenderedPageBreak/>
        <w:t>específico</w:t>
      </w:r>
      <w:r w:rsidR="00B56904">
        <w:rPr>
          <w:rFonts w:ascii="Arial" w:hAnsi="Arial" w:cs="Arial"/>
          <w:color w:val="000000" w:themeColor="text1"/>
          <w:lang w:val="pt-BR"/>
        </w:rPr>
        <w:t xml:space="preserve"> que o cliente vá fazer, é preciso de forma personalizada esse atendimento.</w:t>
      </w:r>
    </w:p>
    <w:p w14:paraId="7F0713E1" w14:textId="77777777" w:rsidR="005B777C" w:rsidRDefault="000F7BD2" w:rsidP="00B4716B">
      <w:pPr>
        <w:pStyle w:val="CorpodeTextoTCC"/>
        <w:rPr>
          <w:rFonts w:ascii="Arial" w:hAnsi="Arial" w:cs="Arial"/>
          <w:color w:val="000000" w:themeColor="text1"/>
          <w:lang w:val="pt-BR"/>
        </w:rPr>
      </w:pPr>
      <w:r>
        <w:rPr>
          <w:rFonts w:ascii="Arial" w:hAnsi="Arial" w:cs="Arial"/>
          <w:color w:val="000000" w:themeColor="text1"/>
          <w:lang w:val="pt-BR"/>
        </w:rPr>
        <w:t xml:space="preserve">Uma boa ideia para retenção </w:t>
      </w:r>
      <w:r w:rsidR="00E74504">
        <w:rPr>
          <w:rFonts w:ascii="Arial" w:hAnsi="Arial" w:cs="Arial"/>
          <w:color w:val="000000" w:themeColor="text1"/>
          <w:lang w:val="pt-BR"/>
        </w:rPr>
        <w:t>e encantamento dos clientes</w:t>
      </w:r>
      <w:r>
        <w:rPr>
          <w:rFonts w:ascii="Arial" w:hAnsi="Arial" w:cs="Arial"/>
          <w:color w:val="000000" w:themeColor="text1"/>
          <w:lang w:val="pt-BR"/>
        </w:rPr>
        <w:t xml:space="preserve">, é </w:t>
      </w:r>
      <w:r w:rsidR="00562CB2">
        <w:rPr>
          <w:rFonts w:ascii="Arial" w:hAnsi="Arial" w:cs="Arial"/>
          <w:color w:val="000000" w:themeColor="text1"/>
          <w:lang w:val="pt-BR"/>
        </w:rPr>
        <w:t xml:space="preserve">por meio de </w:t>
      </w:r>
      <w:r w:rsidR="00B56904">
        <w:rPr>
          <w:rFonts w:ascii="Arial" w:hAnsi="Arial" w:cs="Arial"/>
          <w:color w:val="000000" w:themeColor="text1"/>
          <w:lang w:val="pt-BR"/>
        </w:rPr>
        <w:t>promoções</w:t>
      </w:r>
      <w:r w:rsidR="00562CB2">
        <w:rPr>
          <w:rFonts w:ascii="Arial" w:hAnsi="Arial" w:cs="Arial"/>
          <w:color w:val="000000" w:themeColor="text1"/>
          <w:lang w:val="pt-BR"/>
        </w:rPr>
        <w:t xml:space="preserve"> semanais nas redes sociais</w:t>
      </w:r>
      <w:r w:rsidR="00E74504">
        <w:rPr>
          <w:rFonts w:ascii="Arial" w:hAnsi="Arial" w:cs="Arial"/>
          <w:color w:val="000000" w:themeColor="text1"/>
          <w:lang w:val="pt-BR"/>
        </w:rPr>
        <w:t xml:space="preserve">. Isto poderia ser </w:t>
      </w:r>
      <w:r w:rsidR="00B56904">
        <w:rPr>
          <w:rFonts w:ascii="Arial" w:hAnsi="Arial" w:cs="Arial"/>
          <w:color w:val="000000" w:themeColor="text1"/>
          <w:lang w:val="pt-BR"/>
        </w:rPr>
        <w:t>realizado</w:t>
      </w:r>
      <w:r w:rsidR="00E74504">
        <w:rPr>
          <w:rFonts w:ascii="Arial" w:hAnsi="Arial" w:cs="Arial"/>
          <w:color w:val="000000" w:themeColor="text1"/>
          <w:lang w:val="pt-BR"/>
        </w:rPr>
        <w:t xml:space="preserve"> </w:t>
      </w:r>
      <w:r w:rsidR="00562CB2">
        <w:rPr>
          <w:rFonts w:ascii="Arial" w:hAnsi="Arial" w:cs="Arial"/>
          <w:color w:val="000000" w:themeColor="text1"/>
          <w:lang w:val="pt-BR"/>
        </w:rPr>
        <w:t>dentro do próprio sistema</w:t>
      </w:r>
      <w:r w:rsidR="00E74504">
        <w:rPr>
          <w:rFonts w:ascii="Arial" w:hAnsi="Arial" w:cs="Arial"/>
          <w:color w:val="000000" w:themeColor="text1"/>
          <w:lang w:val="pt-BR"/>
        </w:rPr>
        <w:t>. T</w:t>
      </w:r>
      <w:r w:rsidR="00562CB2">
        <w:rPr>
          <w:rFonts w:ascii="Arial" w:hAnsi="Arial" w:cs="Arial"/>
          <w:color w:val="000000" w:themeColor="text1"/>
          <w:lang w:val="pt-BR"/>
        </w:rPr>
        <w:t>ambém, enfatizando pontos importantes como a possibilidade de compra do equipamento alugado por um preço condizente com a situação</w:t>
      </w:r>
      <w:r w:rsidR="00E74504">
        <w:rPr>
          <w:rFonts w:ascii="Arial" w:hAnsi="Arial" w:cs="Arial"/>
          <w:color w:val="000000" w:themeColor="text1"/>
          <w:lang w:val="pt-BR"/>
        </w:rPr>
        <w:t xml:space="preserve"> </w:t>
      </w:r>
      <w:r w:rsidR="00DA1EC5">
        <w:rPr>
          <w:rFonts w:ascii="Arial" w:hAnsi="Arial" w:cs="Arial"/>
          <w:color w:val="000000" w:themeColor="text1"/>
          <w:lang w:val="pt-BR"/>
        </w:rPr>
        <w:t>dele</w:t>
      </w:r>
      <w:r w:rsidR="00E74504">
        <w:rPr>
          <w:rFonts w:ascii="Arial" w:hAnsi="Arial" w:cs="Arial"/>
          <w:color w:val="000000" w:themeColor="text1"/>
          <w:lang w:val="pt-BR"/>
        </w:rPr>
        <w:t>.</w:t>
      </w:r>
    </w:p>
    <w:p w14:paraId="5A9E50AE" w14:textId="52352FEF" w:rsidR="008D0E36" w:rsidRPr="00675A88" w:rsidRDefault="00E74504" w:rsidP="00675A88">
      <w:pPr>
        <w:pStyle w:val="CorpodeTextoTCC"/>
        <w:rPr>
          <w:rFonts w:ascii="Arial" w:hAnsi="Arial" w:cs="Arial"/>
          <w:color w:val="000000" w:themeColor="text1"/>
          <w:lang w:val="pt-BR"/>
        </w:rPr>
      </w:pPr>
      <w:r>
        <w:rPr>
          <w:rFonts w:ascii="Arial" w:hAnsi="Arial" w:cs="Arial"/>
          <w:color w:val="000000" w:themeColor="text1"/>
          <w:lang w:val="pt-BR"/>
        </w:rPr>
        <w:t>A</w:t>
      </w:r>
      <w:r w:rsidR="00DC7649">
        <w:rPr>
          <w:rFonts w:ascii="Arial" w:hAnsi="Arial" w:cs="Arial"/>
          <w:color w:val="000000" w:themeColor="text1"/>
          <w:lang w:val="pt-BR"/>
        </w:rPr>
        <w:t>ssim como promo</w:t>
      </w:r>
      <w:r>
        <w:rPr>
          <w:rFonts w:ascii="Arial" w:hAnsi="Arial" w:cs="Arial"/>
          <w:color w:val="000000" w:themeColor="text1"/>
          <w:lang w:val="pt-BR"/>
        </w:rPr>
        <w:t>ções</w:t>
      </w:r>
      <w:r w:rsidR="00DC7649">
        <w:rPr>
          <w:rFonts w:ascii="Arial" w:hAnsi="Arial" w:cs="Arial"/>
          <w:color w:val="000000" w:themeColor="text1"/>
          <w:lang w:val="pt-BR"/>
        </w:rPr>
        <w:t xml:space="preserve"> </w:t>
      </w:r>
      <w:r>
        <w:rPr>
          <w:rFonts w:ascii="Arial" w:hAnsi="Arial" w:cs="Arial"/>
          <w:color w:val="000000" w:themeColor="text1"/>
          <w:lang w:val="pt-BR"/>
        </w:rPr>
        <w:t>relacionadas ao</w:t>
      </w:r>
      <w:r w:rsidR="00DC7649">
        <w:rPr>
          <w:rFonts w:ascii="Arial" w:hAnsi="Arial" w:cs="Arial"/>
          <w:color w:val="000000" w:themeColor="text1"/>
          <w:lang w:val="pt-BR"/>
        </w:rPr>
        <w:t xml:space="preserve"> frete</w:t>
      </w:r>
      <w:r>
        <w:rPr>
          <w:rFonts w:ascii="Arial" w:hAnsi="Arial" w:cs="Arial"/>
          <w:color w:val="000000" w:themeColor="text1"/>
          <w:lang w:val="pt-BR"/>
        </w:rPr>
        <w:t xml:space="preserve">, </w:t>
      </w:r>
      <w:r w:rsidR="00DC7649">
        <w:rPr>
          <w:rFonts w:ascii="Arial" w:hAnsi="Arial" w:cs="Arial"/>
          <w:color w:val="000000" w:themeColor="text1"/>
          <w:lang w:val="pt-BR"/>
        </w:rPr>
        <w:t xml:space="preserve">dependendo </w:t>
      </w:r>
      <w:r>
        <w:rPr>
          <w:rFonts w:ascii="Arial" w:hAnsi="Arial" w:cs="Arial"/>
          <w:color w:val="000000" w:themeColor="text1"/>
          <w:lang w:val="pt-BR"/>
        </w:rPr>
        <w:t>d</w:t>
      </w:r>
      <w:r w:rsidR="00DC7649">
        <w:rPr>
          <w:rFonts w:ascii="Arial" w:hAnsi="Arial" w:cs="Arial"/>
          <w:color w:val="000000" w:themeColor="text1"/>
          <w:lang w:val="pt-BR"/>
        </w:rPr>
        <w:t>a localidade</w:t>
      </w:r>
      <w:r>
        <w:rPr>
          <w:rFonts w:ascii="Arial" w:hAnsi="Arial" w:cs="Arial"/>
          <w:color w:val="000000" w:themeColor="text1"/>
          <w:lang w:val="pt-BR"/>
        </w:rPr>
        <w:t xml:space="preserve">. Tudo isso </w:t>
      </w:r>
      <w:r w:rsidR="00590F38">
        <w:rPr>
          <w:rFonts w:ascii="Arial" w:hAnsi="Arial" w:cs="Arial"/>
          <w:color w:val="000000" w:themeColor="text1"/>
          <w:lang w:val="pt-BR"/>
        </w:rPr>
        <w:t>aliado a</w:t>
      </w:r>
      <w:r w:rsidR="00DC7649">
        <w:rPr>
          <w:rFonts w:ascii="Arial" w:hAnsi="Arial" w:cs="Arial"/>
          <w:color w:val="000000" w:themeColor="text1"/>
          <w:lang w:val="pt-BR"/>
        </w:rPr>
        <w:t xml:space="preserve"> experi</w:t>
      </w:r>
      <w:r w:rsidR="00590F38">
        <w:rPr>
          <w:rFonts w:ascii="Arial" w:hAnsi="Arial" w:cs="Arial"/>
          <w:color w:val="000000" w:themeColor="text1"/>
          <w:lang w:val="pt-BR"/>
        </w:rPr>
        <w:t>ê</w:t>
      </w:r>
      <w:r w:rsidR="00DC7649">
        <w:rPr>
          <w:rFonts w:ascii="Arial" w:hAnsi="Arial" w:cs="Arial"/>
          <w:color w:val="000000" w:themeColor="text1"/>
          <w:lang w:val="pt-BR"/>
        </w:rPr>
        <w:t>ncia do usuário dentro da aplicação Web</w:t>
      </w:r>
      <w:r w:rsidR="00590F38">
        <w:rPr>
          <w:rFonts w:ascii="Arial" w:hAnsi="Arial" w:cs="Arial"/>
          <w:color w:val="000000" w:themeColor="text1"/>
          <w:lang w:val="pt-BR"/>
        </w:rPr>
        <w:t xml:space="preserve">. Outra funcionalidade possível seria o uso de </w:t>
      </w:r>
      <w:r w:rsidR="00DC7649">
        <w:rPr>
          <w:rFonts w:ascii="Arial" w:hAnsi="Arial" w:cs="Arial"/>
          <w:color w:val="000000" w:themeColor="text1"/>
          <w:lang w:val="pt-BR"/>
        </w:rPr>
        <w:t xml:space="preserve">cupons promocionais antes do fechamento do contrato de aluguel para poder habilitar </w:t>
      </w:r>
      <w:r w:rsidR="00590F38">
        <w:rPr>
          <w:rFonts w:ascii="Arial" w:hAnsi="Arial" w:cs="Arial"/>
          <w:color w:val="000000" w:themeColor="text1"/>
          <w:lang w:val="pt-BR"/>
        </w:rPr>
        <w:t>alguma promoção</w:t>
      </w:r>
      <w:r w:rsidR="00DC7649">
        <w:rPr>
          <w:rFonts w:ascii="Arial" w:hAnsi="Arial" w:cs="Arial"/>
          <w:color w:val="000000" w:themeColor="text1"/>
          <w:lang w:val="pt-BR"/>
        </w:rPr>
        <w:t>.</w:t>
      </w:r>
    </w:p>
    <w:p w14:paraId="560B4036" w14:textId="5414063F" w:rsidR="001F6984" w:rsidRDefault="001F6984" w:rsidP="00B4716B">
      <w:pPr>
        <w:spacing w:line="360" w:lineRule="auto"/>
        <w:rPr>
          <w:rFonts w:ascii="Arial" w:hAnsi="Arial" w:cs="Arial"/>
          <w:sz w:val="24"/>
          <w:szCs w:val="24"/>
          <w:lang w:val="pt-BR"/>
        </w:rPr>
      </w:pPr>
    </w:p>
    <w:p w14:paraId="1F4077AE" w14:textId="77777777" w:rsidR="001F6984" w:rsidRPr="00B4716B" w:rsidRDefault="001F6984" w:rsidP="00B4716B">
      <w:pPr>
        <w:spacing w:line="360" w:lineRule="auto"/>
        <w:rPr>
          <w:rFonts w:ascii="Arial" w:hAnsi="Arial" w:cs="Arial"/>
          <w:w w:val="115"/>
          <w:sz w:val="24"/>
          <w:szCs w:val="24"/>
          <w:lang w:val="pt-BR"/>
        </w:rPr>
      </w:pPr>
    </w:p>
    <w:p w14:paraId="5CCEB12F" w14:textId="134CD875" w:rsidR="008D0E36" w:rsidRPr="0056549C" w:rsidRDefault="0056549C" w:rsidP="008D0E36">
      <w:pPr>
        <w:pStyle w:val="Ttulo1"/>
        <w:rPr>
          <w:sz w:val="50"/>
          <w:szCs w:val="50"/>
          <w:lang w:val="pt-BR"/>
          <w14:textFill>
            <w14:solidFill>
              <w14:srgbClr w14:val="8A7843"/>
            </w14:solidFill>
          </w14:textFill>
        </w:rPr>
      </w:pPr>
      <w:bookmarkStart w:id="21" w:name="_Toc98512751"/>
      <w:r w:rsidRPr="0056549C">
        <w:rPr>
          <w:caps w:val="0"/>
          <w:lang w:val="pt-BR"/>
        </w:rPr>
        <w:t>FON</w:t>
      </w:r>
      <w:r w:rsidR="00793BB9">
        <w:rPr>
          <w:caps w:val="0"/>
          <w:lang w:val="pt-BR"/>
        </w:rPr>
        <w:t>T</w:t>
      </w:r>
      <w:r w:rsidRPr="0056549C">
        <w:rPr>
          <w:caps w:val="0"/>
          <w:lang w:val="pt-BR"/>
        </w:rPr>
        <w:t>ES DE RECEI</w:t>
      </w:r>
      <w:r w:rsidR="00793BB9">
        <w:rPr>
          <w:caps w:val="0"/>
          <w:lang w:val="pt-BR"/>
        </w:rPr>
        <w:t>T</w:t>
      </w:r>
      <w:r w:rsidRPr="0056549C">
        <w:rPr>
          <w:caps w:val="0"/>
          <w:lang w:val="pt-BR"/>
        </w:rPr>
        <w:t>A:</w:t>
      </w:r>
      <w:r>
        <w:rPr>
          <w:caps w:val="0"/>
          <w:lang w:val="pt-BR"/>
        </w:rPr>
        <w:t xml:space="preserve"> </w:t>
      </w:r>
      <w:r w:rsidRPr="0056549C">
        <w:rPr>
          <w:caps w:val="0"/>
          <w:lang w:val="pt-BR"/>
        </w:rPr>
        <w:t>PRECIFICAÇÃO E</w:t>
      </w:r>
      <w:r>
        <w:rPr>
          <w:caps w:val="0"/>
          <w:lang w:val="pt-BR"/>
        </w:rPr>
        <w:t xml:space="preserve"> PROMOÇÃO</w:t>
      </w:r>
      <w:bookmarkEnd w:id="21"/>
    </w:p>
    <w:p w14:paraId="0070501D" w14:textId="77777777" w:rsidR="008D0E36" w:rsidRPr="0056549C" w:rsidRDefault="008D0E36" w:rsidP="008D0E36">
      <w:pPr>
        <w:pStyle w:val="Corpodetexto"/>
        <w:tabs>
          <w:tab w:val="left" w:pos="9400"/>
        </w:tabs>
        <w:spacing w:before="6"/>
        <w:rPr>
          <w:sz w:val="100"/>
          <w:lang w:val="pt-BR"/>
        </w:rPr>
      </w:pPr>
      <w:r w:rsidRPr="00776713">
        <w:rPr>
          <w:noProof/>
          <w:lang w:val="pt-BR" w:eastAsia="pt-BR"/>
        </w:rPr>
        <mc:AlternateContent>
          <mc:Choice Requires="wps">
            <w:drawing>
              <wp:anchor distT="0" distB="0" distL="0" distR="0" simplePos="0" relativeHeight="251742208" behindDoc="0" locked="0" layoutInCell="1" allowOverlap="1" wp14:anchorId="332FEA9A" wp14:editId="5047E8F7">
                <wp:simplePos x="0" y="0"/>
                <wp:positionH relativeFrom="margin">
                  <wp:posOffset>108585</wp:posOffset>
                </wp:positionH>
                <wp:positionV relativeFrom="paragraph">
                  <wp:posOffset>384901</wp:posOffset>
                </wp:positionV>
                <wp:extent cx="1380744" cy="0"/>
                <wp:effectExtent l="0" t="19050" r="29210" b="19050"/>
                <wp:wrapNone/>
                <wp:docPr id="2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439656" id="Line 2" o:spid="_x0000_s1026" style="position:absolute;z-index:25174220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mc:Fallback>
        </mc:AlternateContent>
      </w:r>
      <w:r w:rsidRPr="0056549C">
        <w:rPr>
          <w:sz w:val="100"/>
          <w:lang w:val="pt-BR"/>
        </w:rPr>
        <w:tab/>
      </w:r>
    </w:p>
    <w:p w14:paraId="2EB4ECC8" w14:textId="3318981C" w:rsidR="00F57C1B" w:rsidRDefault="00163E44" w:rsidP="009C5537">
      <w:pPr>
        <w:pStyle w:val="CorpodeTextoTCC"/>
        <w:rPr>
          <w:rFonts w:ascii="Arial" w:hAnsi="Arial" w:cs="Arial"/>
          <w:color w:val="000000" w:themeColor="text1"/>
          <w:lang w:val="pt-BR"/>
        </w:rPr>
      </w:pPr>
      <w:r>
        <w:rPr>
          <w:rFonts w:ascii="Arial" w:hAnsi="Arial" w:cs="Arial"/>
          <w:color w:val="000000" w:themeColor="text1"/>
          <w:lang w:val="pt-BR"/>
        </w:rPr>
        <w:t>As recitas partem a partir do aluguel cobrado de for</w:t>
      </w:r>
      <w:r w:rsidR="00EB4003">
        <w:rPr>
          <w:rFonts w:ascii="Arial" w:hAnsi="Arial" w:cs="Arial"/>
          <w:color w:val="000000" w:themeColor="text1"/>
          <w:lang w:val="pt-BR"/>
        </w:rPr>
        <w:t>ma</w:t>
      </w:r>
      <w:r>
        <w:rPr>
          <w:rFonts w:ascii="Arial" w:hAnsi="Arial" w:cs="Arial"/>
          <w:color w:val="000000" w:themeColor="text1"/>
          <w:lang w:val="pt-BR"/>
        </w:rPr>
        <w:t xml:space="preserve"> diária do equipamento em posse do cliente contando a partir da contratação do serviço, e voltando a contabilizar o valor da diária apenas </w:t>
      </w:r>
      <w:r w:rsidR="00963DA6">
        <w:rPr>
          <w:rFonts w:ascii="Arial" w:hAnsi="Arial" w:cs="Arial"/>
          <w:color w:val="000000" w:themeColor="text1"/>
          <w:lang w:val="pt-BR"/>
        </w:rPr>
        <w:t>quando</w:t>
      </w:r>
      <w:r>
        <w:rPr>
          <w:rFonts w:ascii="Arial" w:hAnsi="Arial" w:cs="Arial"/>
          <w:color w:val="000000" w:themeColor="text1"/>
          <w:lang w:val="pt-BR"/>
        </w:rPr>
        <w:t xml:space="preserve"> o cliente receber o equipamento no endereço indicado </w:t>
      </w:r>
      <w:r w:rsidR="00E0512B">
        <w:rPr>
          <w:rFonts w:ascii="Arial" w:hAnsi="Arial" w:cs="Arial"/>
          <w:color w:val="000000" w:themeColor="text1"/>
          <w:lang w:val="pt-BR"/>
        </w:rPr>
        <w:t xml:space="preserve">por </w:t>
      </w:r>
      <w:r w:rsidR="005B777C">
        <w:rPr>
          <w:rFonts w:ascii="Arial" w:hAnsi="Arial" w:cs="Arial"/>
          <w:color w:val="000000" w:themeColor="text1"/>
          <w:lang w:val="pt-BR"/>
        </w:rPr>
        <w:t>ele.</w:t>
      </w:r>
      <w:ins w:id="22" w:author="Filipi Damasceno Vianna [2]" w:date="2022-05-11T11:55:00Z">
        <w:r w:rsidR="009C5537">
          <w:rPr>
            <w:rFonts w:ascii="Arial" w:hAnsi="Arial" w:cs="Arial"/>
            <w:color w:val="000000" w:themeColor="text1"/>
            <w:lang w:val="pt-BR"/>
          </w:rPr>
          <w:t xml:space="preserve"> </w:t>
        </w:r>
      </w:ins>
      <w:r w:rsidR="005B777C">
        <w:rPr>
          <w:rFonts w:ascii="Arial" w:hAnsi="Arial" w:cs="Arial"/>
          <w:color w:val="000000" w:themeColor="text1"/>
          <w:lang w:val="pt-BR"/>
        </w:rPr>
        <w:t>Lembrando</w:t>
      </w:r>
      <w:r w:rsidR="001A52AD">
        <w:rPr>
          <w:rFonts w:ascii="Arial" w:hAnsi="Arial" w:cs="Arial"/>
          <w:color w:val="000000" w:themeColor="text1"/>
          <w:lang w:val="pt-BR"/>
        </w:rPr>
        <w:t xml:space="preserve"> que tudo </w:t>
      </w:r>
      <w:r w:rsidR="00787442">
        <w:rPr>
          <w:rFonts w:ascii="Arial" w:hAnsi="Arial" w:cs="Arial"/>
          <w:color w:val="000000" w:themeColor="text1"/>
          <w:lang w:val="pt-BR"/>
        </w:rPr>
        <w:t>isso será</w:t>
      </w:r>
      <w:r w:rsidR="001A52AD">
        <w:rPr>
          <w:rFonts w:ascii="Arial" w:hAnsi="Arial" w:cs="Arial"/>
          <w:color w:val="000000" w:themeColor="text1"/>
          <w:lang w:val="pt-BR"/>
        </w:rPr>
        <w:t xml:space="preserve"> feito de forma automatizado por meio de tecnologia digital de cobrança recorrente disponíveis no mercado de tecnologia, ou por meio de programação feita do zero para esse fim.</w:t>
      </w:r>
    </w:p>
    <w:p w14:paraId="229A3148" w14:textId="77777777" w:rsidR="00F57C1B" w:rsidRDefault="00F57C1B" w:rsidP="00F57C1B">
      <w:pPr>
        <w:pStyle w:val="CorpodeTextoTCC"/>
        <w:rPr>
          <w:rFonts w:ascii="Arial" w:hAnsi="Arial" w:cs="Arial"/>
          <w:color w:val="000000" w:themeColor="text1"/>
          <w:lang w:val="pt-BR"/>
        </w:rPr>
      </w:pPr>
      <w:r>
        <w:rPr>
          <w:rFonts w:ascii="Arial" w:hAnsi="Arial" w:cs="Arial"/>
          <w:color w:val="000000" w:themeColor="text1"/>
          <w:lang w:val="pt-BR"/>
        </w:rPr>
        <w:t xml:space="preserve">O </w:t>
      </w:r>
      <w:r w:rsidR="00C97121">
        <w:rPr>
          <w:rFonts w:ascii="Arial" w:hAnsi="Arial" w:cs="Arial"/>
          <w:color w:val="000000" w:themeColor="text1"/>
          <w:lang w:val="pt-BR"/>
        </w:rPr>
        <w:t>público</w:t>
      </w:r>
      <w:r>
        <w:rPr>
          <w:rFonts w:ascii="Arial" w:hAnsi="Arial" w:cs="Arial"/>
          <w:color w:val="000000" w:themeColor="text1"/>
          <w:lang w:val="pt-BR"/>
        </w:rPr>
        <w:t xml:space="preserve"> disposto a pagar por esse serviço é aquele muitas das vezes que </w:t>
      </w:r>
      <w:r w:rsidR="00787442">
        <w:rPr>
          <w:rFonts w:ascii="Arial" w:hAnsi="Arial" w:cs="Arial"/>
          <w:color w:val="000000" w:themeColor="text1"/>
          <w:lang w:val="pt-BR"/>
        </w:rPr>
        <w:t>procura fazer</w:t>
      </w:r>
      <w:r>
        <w:rPr>
          <w:rFonts w:ascii="Arial" w:hAnsi="Arial" w:cs="Arial"/>
          <w:color w:val="000000" w:themeColor="text1"/>
          <w:lang w:val="pt-BR"/>
        </w:rPr>
        <w:t xml:space="preserve"> as coisas por conta própria muita das vezes, independentes de si sendo casados ou solteiros</w:t>
      </w:r>
      <w:r w:rsidR="004109B0">
        <w:rPr>
          <w:rFonts w:ascii="Arial" w:hAnsi="Arial" w:cs="Arial"/>
          <w:color w:val="000000" w:themeColor="text1"/>
          <w:lang w:val="pt-BR"/>
        </w:rPr>
        <w:t>.</w:t>
      </w:r>
    </w:p>
    <w:p w14:paraId="709D1ABD" w14:textId="5D7CC18F" w:rsidR="008262D8" w:rsidRDefault="008262D8" w:rsidP="008262D8">
      <w:pPr>
        <w:pStyle w:val="CorpodeTextoTCC"/>
        <w:ind w:firstLine="0"/>
        <w:rPr>
          <w:rFonts w:ascii="Arial" w:hAnsi="Arial" w:cs="Arial"/>
          <w:color w:val="000000" w:themeColor="text1"/>
          <w:lang w:val="pt-BR"/>
        </w:rPr>
      </w:pPr>
    </w:p>
    <w:p w14:paraId="161A6DB5" w14:textId="0EEF7BAB" w:rsidR="00675A88" w:rsidRDefault="00675A88" w:rsidP="008262D8">
      <w:pPr>
        <w:pStyle w:val="CorpodeTextoTCC"/>
        <w:ind w:firstLine="0"/>
        <w:rPr>
          <w:rFonts w:ascii="Arial" w:hAnsi="Arial" w:cs="Arial"/>
          <w:color w:val="000000" w:themeColor="text1"/>
          <w:lang w:val="pt-BR"/>
        </w:rPr>
      </w:pPr>
    </w:p>
    <w:p w14:paraId="14680A78" w14:textId="77777777" w:rsidR="00675A88" w:rsidRDefault="00675A88" w:rsidP="008262D8">
      <w:pPr>
        <w:pStyle w:val="CorpodeTextoTCC"/>
        <w:ind w:firstLine="0"/>
        <w:rPr>
          <w:rFonts w:ascii="Arial" w:hAnsi="Arial" w:cs="Arial"/>
          <w:color w:val="000000" w:themeColor="text1"/>
          <w:lang w:val="pt-BR"/>
        </w:rPr>
      </w:pPr>
    </w:p>
    <w:p w14:paraId="647B3AF9" w14:textId="77777777" w:rsidR="008262D8" w:rsidRDefault="008262D8" w:rsidP="00F57C1B">
      <w:pPr>
        <w:pStyle w:val="CorpodeTextoTCC"/>
        <w:rPr>
          <w:rFonts w:ascii="Arial" w:hAnsi="Arial" w:cs="Arial"/>
          <w:color w:val="000000" w:themeColor="text1"/>
          <w:lang w:val="pt-BR"/>
        </w:rPr>
      </w:pPr>
    </w:p>
    <w:p w14:paraId="36727404" w14:textId="77777777" w:rsidR="008262D8" w:rsidRPr="008A54A9" w:rsidRDefault="008262D8" w:rsidP="008262D8">
      <w:pPr>
        <w:pStyle w:val="Ttulo1"/>
        <w:rPr>
          <w:sz w:val="50"/>
          <w:szCs w:val="50"/>
          <w14:textFill>
            <w14:solidFill>
              <w14:srgbClr w14:val="8A7843"/>
            </w14:solidFill>
          </w14:textFill>
        </w:rPr>
      </w:pPr>
      <w:r>
        <w:rPr>
          <w:caps w:val="0"/>
        </w:rPr>
        <w:lastRenderedPageBreak/>
        <w:t>RECURSOS E CAPACIDADES NECESSÁRIAS</w:t>
      </w:r>
    </w:p>
    <w:p w14:paraId="5FD9A142" w14:textId="77777777" w:rsidR="008262D8" w:rsidRPr="001F6984" w:rsidRDefault="008262D8" w:rsidP="008262D8">
      <w:pPr>
        <w:pStyle w:val="Corpodetexto"/>
        <w:tabs>
          <w:tab w:val="left" w:pos="9400"/>
        </w:tabs>
        <w:spacing w:before="6"/>
        <w:rPr>
          <w:sz w:val="100"/>
        </w:rPr>
      </w:pPr>
      <w:r w:rsidRPr="00776713">
        <w:rPr>
          <w:noProof/>
          <w:lang w:val="pt-BR" w:eastAsia="pt-BR"/>
        </w:rPr>
        <mc:AlternateContent>
          <mc:Choice Requires="wps">
            <w:drawing>
              <wp:anchor distT="0" distB="0" distL="0" distR="0" simplePos="0" relativeHeight="251758592" behindDoc="0" locked="0" layoutInCell="1" allowOverlap="1" wp14:anchorId="6202DBFE" wp14:editId="22BE9331">
                <wp:simplePos x="0" y="0"/>
                <wp:positionH relativeFrom="margin">
                  <wp:posOffset>108585</wp:posOffset>
                </wp:positionH>
                <wp:positionV relativeFrom="paragraph">
                  <wp:posOffset>384901</wp:posOffset>
                </wp:positionV>
                <wp:extent cx="1380744" cy="0"/>
                <wp:effectExtent l="0" t="19050" r="29210" b="19050"/>
                <wp:wrapNone/>
                <wp:docPr id="4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8EE626" id="Line 2" o:spid="_x0000_s1026" style="position:absolute;z-index:25175859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mc:Fallback>
        </mc:AlternateContent>
      </w:r>
      <w:r w:rsidRPr="00776713">
        <w:rPr>
          <w:sz w:val="100"/>
        </w:rPr>
        <w:tab/>
      </w:r>
      <w:r w:rsidRPr="003A2B46">
        <w:rPr>
          <w:rFonts w:ascii="Arial" w:hAnsi="Arial" w:cs="Arial"/>
          <w:color w:val="FF0000"/>
          <w:lang w:val="pt-BR"/>
        </w:rPr>
        <w:t xml:space="preserve"> </w:t>
      </w:r>
    </w:p>
    <w:p w14:paraId="3B0C38B8" w14:textId="77777777" w:rsidR="008262D8" w:rsidRDefault="008262D8" w:rsidP="008262D8">
      <w:pPr>
        <w:pStyle w:val="CorpodeTextoTCC"/>
        <w:ind w:right="1213"/>
        <w:rPr>
          <w:rFonts w:ascii="Arial" w:hAnsi="Arial" w:cs="Arial"/>
          <w:color w:val="000000" w:themeColor="text1"/>
          <w:lang w:val="pt-BR"/>
        </w:rPr>
      </w:pPr>
      <w:r w:rsidRPr="005D35B0">
        <w:rPr>
          <w:rFonts w:ascii="Arial" w:hAnsi="Arial" w:cs="Arial"/>
          <w:color w:val="000000" w:themeColor="text1"/>
          <w:lang w:val="pt-BR"/>
        </w:rPr>
        <w:t xml:space="preserve">O principal recurso para que o serviço de aluguéis de equipamentos de solda e corte possa funcionar em plenitude, é de fato em primeiro lugar o sistema </w:t>
      </w:r>
      <w:r>
        <w:rPr>
          <w:rFonts w:ascii="Arial" w:hAnsi="Arial" w:cs="Arial"/>
          <w:color w:val="000000" w:themeColor="text1"/>
          <w:lang w:val="pt-BR"/>
        </w:rPr>
        <w:t xml:space="preserve">web </w:t>
      </w:r>
      <w:r w:rsidRPr="005D35B0">
        <w:rPr>
          <w:rFonts w:ascii="Arial" w:hAnsi="Arial" w:cs="Arial"/>
          <w:color w:val="000000" w:themeColor="text1"/>
          <w:lang w:val="pt-BR"/>
        </w:rPr>
        <w:t>a ser desenvolvido</w:t>
      </w:r>
      <w:r>
        <w:rPr>
          <w:rFonts w:ascii="Arial" w:hAnsi="Arial" w:cs="Arial"/>
          <w:color w:val="000000" w:themeColor="text1"/>
          <w:lang w:val="pt-BR"/>
        </w:rPr>
        <w:t>, um sistema estável e de fácil usabilidade e entendimento, outro recuso não menos importante, é que os equipamentos disponíveis para aluguéis, estejam em totais condições de uso técnico pelo cliente.</w:t>
      </w:r>
    </w:p>
    <w:p w14:paraId="5EE8B938" w14:textId="77777777" w:rsidR="008262D8" w:rsidRDefault="008262D8" w:rsidP="008262D8">
      <w:pPr>
        <w:pStyle w:val="CorpodeTextoTCC"/>
        <w:ind w:right="1213"/>
        <w:rPr>
          <w:rFonts w:ascii="Arial" w:hAnsi="Arial" w:cs="Arial"/>
          <w:color w:val="000000" w:themeColor="text1"/>
          <w:lang w:val="pt-BR"/>
        </w:rPr>
      </w:pPr>
      <w:r>
        <w:rPr>
          <w:rFonts w:ascii="Arial" w:hAnsi="Arial" w:cs="Arial"/>
          <w:color w:val="000000" w:themeColor="text1"/>
          <w:lang w:val="pt-BR"/>
        </w:rPr>
        <w:t>Os produtos já teriam seus lugares pré-estabelecidos dentro da empresa SUMIG, hoje contemplada por um almoxarifado específicos para os equipamentos de máquinas de solda e os equipamentos de corte plasma manual.</w:t>
      </w:r>
    </w:p>
    <w:p w14:paraId="21167309" w14:textId="77777777" w:rsidR="008262D8" w:rsidRDefault="008262D8" w:rsidP="008262D8">
      <w:pPr>
        <w:pStyle w:val="CorpodeTextoTCC"/>
        <w:ind w:right="1213"/>
        <w:rPr>
          <w:rFonts w:ascii="Arial" w:hAnsi="Arial" w:cs="Arial"/>
          <w:color w:val="000000" w:themeColor="text1"/>
          <w:lang w:val="pt-BR"/>
        </w:rPr>
      </w:pPr>
      <w:r>
        <w:rPr>
          <w:rFonts w:ascii="Arial" w:hAnsi="Arial" w:cs="Arial"/>
          <w:color w:val="000000" w:themeColor="text1"/>
          <w:lang w:val="pt-BR"/>
        </w:rPr>
        <w:t>A empresa SUMIG já é uma empresa bem consolidada em seu mercado com mais de 42 anos de história, e sendo a 1º da américa latina em seu mercado de atuação. Sendo assim haveria a receita necessária para que se possa investir no desenvolvimento do sistema Web, pois se acredita que seria o único custo uma vez que a SUMIG já possui seus sites online em servidores, os quais estão sendo pagos.</w:t>
      </w:r>
    </w:p>
    <w:p w14:paraId="42E431E9" w14:textId="5E95BC35" w:rsidR="008262D8" w:rsidRPr="008262D8" w:rsidRDefault="008262D8" w:rsidP="008262D8">
      <w:pPr>
        <w:pStyle w:val="CorpodeTextoTCC"/>
        <w:ind w:right="1213"/>
        <w:rPr>
          <w:rFonts w:ascii="Arial" w:hAnsi="Arial" w:cs="Arial"/>
          <w:color w:val="FF0000"/>
          <w:lang w:val="pt-BR"/>
        </w:rPr>
        <w:sectPr w:rsidR="008262D8" w:rsidRPr="008262D8">
          <w:footerReference w:type="default" r:id="rId28"/>
          <w:pgSz w:w="11910" w:h="16840"/>
          <w:pgMar w:top="1500" w:right="0" w:bottom="400" w:left="1060" w:header="689" w:footer="204" w:gutter="0"/>
          <w:cols w:space="720"/>
        </w:sectPr>
      </w:pPr>
      <w:r>
        <w:rPr>
          <w:rFonts w:ascii="Arial" w:hAnsi="Arial" w:cs="Arial"/>
          <w:color w:val="000000" w:themeColor="text1"/>
          <w:lang w:val="pt-BR"/>
        </w:rPr>
        <w:t>O funcionário que iria ficar de responsável, seria o mesmo que hoje já gerencia a Loja Online da SUMIG, sendo assim, não teria a necessidade de se contratar outro funcionário.</w:t>
      </w:r>
    </w:p>
    <w:p w14:paraId="77AE3C7B" w14:textId="7D2847BA" w:rsidR="008D0E36" w:rsidRPr="001C1C5F" w:rsidRDefault="008D0E36" w:rsidP="001C1C5F">
      <w:pPr>
        <w:rPr>
          <w:rFonts w:ascii="Arial" w:hAnsi="Arial" w:cs="Arial"/>
          <w:lang w:val="pt-BR"/>
        </w:rPr>
      </w:pPr>
    </w:p>
    <w:p w14:paraId="7A7B7CAC" w14:textId="22DCF427" w:rsidR="008D0E36" w:rsidRPr="008A54A9" w:rsidRDefault="00A26C1A" w:rsidP="008D0E36">
      <w:pPr>
        <w:pStyle w:val="Ttulo1"/>
        <w:rPr>
          <w:sz w:val="50"/>
          <w:szCs w:val="50"/>
          <w14:textFill>
            <w14:solidFill>
              <w14:srgbClr w14:val="8A7843"/>
            </w14:solidFill>
          </w14:textFill>
        </w:rPr>
      </w:pPr>
      <w:bookmarkStart w:id="23" w:name="_Toc98512753"/>
      <w:r>
        <w:rPr>
          <w:caps w:val="0"/>
        </w:rPr>
        <w:t>TECNOLOGIAS PRETENDIDAS</w:t>
      </w:r>
      <w:bookmarkEnd w:id="23"/>
    </w:p>
    <w:p w14:paraId="6E6AD42F" w14:textId="77777777" w:rsidR="008D0E36" w:rsidRPr="00776713" w:rsidRDefault="008D0E36" w:rsidP="008D0E36">
      <w:pPr>
        <w:pStyle w:val="Corpodetexto"/>
        <w:tabs>
          <w:tab w:val="left" w:pos="9400"/>
        </w:tabs>
        <w:spacing w:before="6"/>
        <w:rPr>
          <w:sz w:val="100"/>
        </w:rPr>
      </w:pPr>
      <w:r w:rsidRPr="00776713">
        <w:rPr>
          <w:noProof/>
          <w:lang w:val="pt-BR" w:eastAsia="pt-BR"/>
        </w:rPr>
        <mc:AlternateContent>
          <mc:Choice Requires="wps">
            <w:drawing>
              <wp:anchor distT="0" distB="0" distL="0" distR="0" simplePos="0" relativeHeight="251744256" behindDoc="0" locked="0" layoutInCell="1" allowOverlap="1" wp14:anchorId="24130ED2" wp14:editId="0A2C66DC">
                <wp:simplePos x="0" y="0"/>
                <wp:positionH relativeFrom="margin">
                  <wp:posOffset>108585</wp:posOffset>
                </wp:positionH>
                <wp:positionV relativeFrom="paragraph">
                  <wp:posOffset>384901</wp:posOffset>
                </wp:positionV>
                <wp:extent cx="1380744" cy="0"/>
                <wp:effectExtent l="0" t="19050" r="29210" b="19050"/>
                <wp:wrapNone/>
                <wp:docPr id="2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1424C3" id="Line 2" o:spid="_x0000_s1026" style="position:absolute;z-index:25174425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mc:Fallback>
        </mc:AlternateContent>
      </w:r>
      <w:r w:rsidRPr="00776713">
        <w:rPr>
          <w:sz w:val="100"/>
        </w:rPr>
        <w:tab/>
      </w:r>
    </w:p>
    <w:p w14:paraId="7441C36D" w14:textId="66425082" w:rsidR="00356B69" w:rsidRDefault="00D85742" w:rsidP="00A26C1A">
      <w:pPr>
        <w:pStyle w:val="CorpodeTextoTCC"/>
        <w:rPr>
          <w:rFonts w:ascii="Arial" w:hAnsi="Arial" w:cs="Arial"/>
          <w:color w:val="000000" w:themeColor="text1"/>
          <w:lang w:val="pt-BR"/>
        </w:rPr>
      </w:pPr>
      <w:r w:rsidRPr="00D85742">
        <w:rPr>
          <w:rFonts w:ascii="Arial" w:hAnsi="Arial" w:cs="Arial"/>
          <w:color w:val="000000" w:themeColor="text1"/>
          <w:lang w:val="pt-BR"/>
        </w:rPr>
        <w:t xml:space="preserve">Será utilizada a tecnologia oferecida pela plataforma de CMS </w:t>
      </w:r>
      <w:r w:rsidR="005F7135">
        <w:rPr>
          <w:rFonts w:ascii="Arial" w:hAnsi="Arial" w:cs="Arial"/>
          <w:color w:val="000000" w:themeColor="text1"/>
          <w:lang w:val="pt-BR"/>
        </w:rPr>
        <w:t>(</w:t>
      </w:r>
      <w:r w:rsidR="0091486D">
        <w:rPr>
          <w:rFonts w:ascii="Arial" w:hAnsi="Arial" w:cs="Arial"/>
          <w:i/>
          <w:iCs/>
          <w:color w:val="000000" w:themeColor="text1"/>
          <w:lang w:val="pt-BR"/>
        </w:rPr>
        <w:t>Sistema de gerenciamento de conteúdo</w:t>
      </w:r>
      <w:r w:rsidR="005F7135">
        <w:rPr>
          <w:rFonts w:ascii="Arial" w:hAnsi="Arial" w:cs="Arial"/>
          <w:color w:val="000000" w:themeColor="text1"/>
          <w:lang w:val="pt-BR"/>
        </w:rPr>
        <w:t>)</w:t>
      </w:r>
      <w:r w:rsidR="009C5537">
        <w:rPr>
          <w:rFonts w:ascii="Arial" w:hAnsi="Arial" w:cs="Arial"/>
          <w:color w:val="000000" w:themeColor="text1"/>
          <w:lang w:val="pt-BR"/>
        </w:rPr>
        <w:t>,</w:t>
      </w:r>
      <w:r w:rsidRPr="00D85742">
        <w:rPr>
          <w:rFonts w:ascii="Arial" w:hAnsi="Arial" w:cs="Arial"/>
          <w:color w:val="000000" w:themeColor="text1"/>
          <w:lang w:val="pt-BR"/>
        </w:rPr>
        <w:t xml:space="preserve"> o </w:t>
      </w:r>
      <w:r w:rsidRPr="008369A9">
        <w:rPr>
          <w:rFonts w:ascii="Arial" w:hAnsi="Arial" w:cs="Arial"/>
          <w:i/>
          <w:iCs/>
          <w:color w:val="000000" w:themeColor="text1"/>
          <w:lang w:val="pt-BR"/>
          <w:rPrChange w:id="24" w:author="Filipi Damasceno Vianna [2]" w:date="2022-05-11T11:56:00Z">
            <w:rPr>
              <w:rFonts w:ascii="Arial" w:hAnsi="Arial" w:cs="Arial"/>
              <w:color w:val="000000" w:themeColor="text1"/>
              <w:lang w:val="pt-BR"/>
            </w:rPr>
          </w:rPrChange>
        </w:rPr>
        <w:t>WordPress</w:t>
      </w:r>
      <w:r>
        <w:rPr>
          <w:rFonts w:ascii="Arial" w:hAnsi="Arial" w:cs="Arial"/>
          <w:color w:val="000000" w:themeColor="text1"/>
          <w:lang w:val="pt-BR"/>
        </w:rPr>
        <w:t xml:space="preserve">, </w:t>
      </w:r>
      <w:r w:rsidR="009C5537">
        <w:rPr>
          <w:rFonts w:ascii="Arial" w:hAnsi="Arial" w:cs="Arial"/>
          <w:color w:val="000000" w:themeColor="text1"/>
          <w:lang w:val="pt-BR"/>
        </w:rPr>
        <w:t xml:space="preserve">nesta </w:t>
      </w:r>
      <w:r>
        <w:rPr>
          <w:rFonts w:ascii="Arial" w:hAnsi="Arial" w:cs="Arial"/>
          <w:color w:val="000000" w:themeColor="text1"/>
          <w:lang w:val="pt-BR"/>
        </w:rPr>
        <w:t xml:space="preserve">plataforma é </w:t>
      </w:r>
      <w:r w:rsidR="00DD2A33">
        <w:rPr>
          <w:rFonts w:ascii="Arial" w:hAnsi="Arial" w:cs="Arial"/>
          <w:color w:val="000000" w:themeColor="text1"/>
          <w:lang w:val="pt-BR"/>
        </w:rPr>
        <w:t>possível</w:t>
      </w:r>
      <w:r>
        <w:rPr>
          <w:rFonts w:ascii="Arial" w:hAnsi="Arial" w:cs="Arial"/>
          <w:color w:val="000000" w:themeColor="text1"/>
          <w:lang w:val="pt-BR"/>
        </w:rPr>
        <w:t xml:space="preserve"> realizar altos níveis de </w:t>
      </w:r>
      <w:r w:rsidR="00B85060">
        <w:rPr>
          <w:rFonts w:ascii="Arial" w:hAnsi="Arial" w:cs="Arial"/>
          <w:color w:val="000000" w:themeColor="text1"/>
          <w:lang w:val="pt-BR"/>
        </w:rPr>
        <w:t>customizações</w:t>
      </w:r>
      <w:r>
        <w:rPr>
          <w:rFonts w:ascii="Arial" w:hAnsi="Arial" w:cs="Arial"/>
          <w:color w:val="000000" w:themeColor="text1"/>
          <w:lang w:val="pt-BR"/>
        </w:rPr>
        <w:t xml:space="preserve"> tanto em </w:t>
      </w:r>
      <w:r w:rsidRPr="009C5537">
        <w:rPr>
          <w:rFonts w:ascii="Arial" w:hAnsi="Arial" w:cs="Arial"/>
          <w:i/>
          <w:iCs/>
          <w:color w:val="000000" w:themeColor="text1"/>
          <w:lang w:val="pt-BR"/>
          <w:rPrChange w:id="25" w:author="Filipi Damasceno Vianna [2]" w:date="2022-05-11T11:56:00Z">
            <w:rPr>
              <w:rFonts w:ascii="Arial" w:hAnsi="Arial" w:cs="Arial"/>
              <w:color w:val="000000" w:themeColor="text1"/>
              <w:lang w:val="pt-BR"/>
            </w:rPr>
          </w:rPrChange>
        </w:rPr>
        <w:t>front end</w:t>
      </w:r>
      <w:r>
        <w:rPr>
          <w:rFonts w:ascii="Arial" w:hAnsi="Arial" w:cs="Arial"/>
          <w:color w:val="000000" w:themeColor="text1"/>
          <w:lang w:val="pt-BR"/>
        </w:rPr>
        <w:t xml:space="preserve"> como em </w:t>
      </w:r>
      <w:r w:rsidRPr="009C5537">
        <w:rPr>
          <w:rFonts w:ascii="Arial" w:hAnsi="Arial" w:cs="Arial"/>
          <w:i/>
          <w:iCs/>
          <w:color w:val="000000" w:themeColor="text1"/>
          <w:lang w:val="pt-BR"/>
          <w:rPrChange w:id="26" w:author="Filipi Damasceno Vianna [2]" w:date="2022-05-11T11:56:00Z">
            <w:rPr>
              <w:rFonts w:ascii="Arial" w:hAnsi="Arial" w:cs="Arial"/>
              <w:color w:val="000000" w:themeColor="text1"/>
              <w:lang w:val="pt-BR"/>
            </w:rPr>
          </w:rPrChange>
        </w:rPr>
        <w:t>back end</w:t>
      </w:r>
      <w:r>
        <w:rPr>
          <w:rFonts w:ascii="Arial" w:hAnsi="Arial" w:cs="Arial"/>
          <w:color w:val="000000" w:themeColor="text1"/>
          <w:lang w:val="pt-BR"/>
        </w:rPr>
        <w:t xml:space="preserve">, utilizando linguagens em seu </w:t>
      </w:r>
      <w:r w:rsidR="008369A9">
        <w:rPr>
          <w:rFonts w:ascii="Arial" w:hAnsi="Arial" w:cs="Arial"/>
          <w:color w:val="000000" w:themeColor="text1"/>
          <w:lang w:val="pt-BR"/>
        </w:rPr>
        <w:t xml:space="preserve">núcleo funcional, </w:t>
      </w:r>
      <w:r>
        <w:rPr>
          <w:rFonts w:ascii="Arial" w:hAnsi="Arial" w:cs="Arial"/>
          <w:color w:val="000000" w:themeColor="text1"/>
          <w:lang w:val="pt-BR"/>
        </w:rPr>
        <w:t>PHP</w:t>
      </w:r>
      <w:r w:rsidR="00751E5B">
        <w:rPr>
          <w:rFonts w:ascii="Arial" w:hAnsi="Arial" w:cs="Arial"/>
          <w:color w:val="000000" w:themeColor="text1"/>
          <w:lang w:val="pt-BR"/>
        </w:rPr>
        <w:t xml:space="preserve"> (</w:t>
      </w:r>
      <w:r w:rsidR="00751E5B" w:rsidRPr="00751E5B">
        <w:rPr>
          <w:rFonts w:ascii="Arial" w:hAnsi="Arial" w:cs="Arial"/>
          <w:i/>
          <w:iCs/>
          <w:color w:val="000000" w:themeColor="text1"/>
          <w:lang w:val="pt-BR"/>
        </w:rPr>
        <w:t>Pré-processador de hipertexto</w:t>
      </w:r>
      <w:r w:rsidR="00751E5B">
        <w:rPr>
          <w:rFonts w:ascii="Arial" w:hAnsi="Arial" w:cs="Arial"/>
          <w:color w:val="000000" w:themeColor="text1"/>
          <w:lang w:val="pt-BR"/>
        </w:rPr>
        <w:t>)</w:t>
      </w:r>
      <w:r>
        <w:rPr>
          <w:rFonts w:ascii="Arial" w:hAnsi="Arial" w:cs="Arial"/>
          <w:color w:val="000000" w:themeColor="text1"/>
          <w:lang w:val="pt-BR"/>
        </w:rPr>
        <w:t xml:space="preserve"> e </w:t>
      </w:r>
      <w:r w:rsidR="00B85060" w:rsidRPr="00970725">
        <w:rPr>
          <w:rFonts w:ascii="Arial" w:hAnsi="Arial" w:cs="Arial"/>
          <w:i/>
          <w:iCs/>
          <w:color w:val="000000" w:themeColor="text1"/>
          <w:lang w:val="pt-BR"/>
        </w:rPr>
        <w:t>Javascript</w:t>
      </w:r>
      <w:r w:rsidR="00970725">
        <w:rPr>
          <w:rFonts w:ascii="Arial" w:hAnsi="Arial" w:cs="Arial"/>
          <w:color w:val="000000" w:themeColor="text1"/>
          <w:lang w:val="pt-BR"/>
        </w:rPr>
        <w:t>.</w:t>
      </w:r>
    </w:p>
    <w:p w14:paraId="58C99684" w14:textId="2BBB7EF9" w:rsidR="00D85742" w:rsidRDefault="00D85742" w:rsidP="00A26C1A">
      <w:pPr>
        <w:pStyle w:val="CorpodeTextoTCC"/>
        <w:rPr>
          <w:rFonts w:ascii="Arial" w:hAnsi="Arial" w:cs="Arial"/>
          <w:color w:val="000000" w:themeColor="text1"/>
          <w:lang w:val="pt-BR"/>
        </w:rPr>
      </w:pPr>
      <w:r>
        <w:rPr>
          <w:rFonts w:ascii="Arial" w:hAnsi="Arial" w:cs="Arial"/>
          <w:color w:val="000000" w:themeColor="text1"/>
          <w:lang w:val="pt-BR"/>
        </w:rPr>
        <w:t xml:space="preserve">Com o </w:t>
      </w:r>
      <w:r w:rsidRPr="008369A9">
        <w:rPr>
          <w:rFonts w:ascii="Arial" w:hAnsi="Arial" w:cs="Arial"/>
          <w:i/>
          <w:iCs/>
          <w:color w:val="000000" w:themeColor="text1"/>
          <w:lang w:val="pt-BR"/>
          <w:rPrChange w:id="27" w:author="Filipi Damasceno Vianna [2]" w:date="2022-05-11T11:57:00Z">
            <w:rPr>
              <w:rFonts w:ascii="Arial" w:hAnsi="Arial" w:cs="Arial"/>
              <w:color w:val="000000" w:themeColor="text1"/>
              <w:lang w:val="pt-BR"/>
            </w:rPr>
          </w:rPrChange>
        </w:rPr>
        <w:t>WordPress</w:t>
      </w:r>
      <w:r>
        <w:rPr>
          <w:rFonts w:ascii="Arial" w:hAnsi="Arial" w:cs="Arial"/>
          <w:color w:val="000000" w:themeColor="text1"/>
          <w:lang w:val="pt-BR"/>
        </w:rPr>
        <w:t xml:space="preserve"> é </w:t>
      </w:r>
      <w:r w:rsidR="00DD2A33">
        <w:rPr>
          <w:rFonts w:ascii="Arial" w:hAnsi="Arial" w:cs="Arial"/>
          <w:color w:val="000000" w:themeColor="text1"/>
          <w:lang w:val="pt-BR"/>
        </w:rPr>
        <w:t>possível</w:t>
      </w:r>
      <w:r>
        <w:rPr>
          <w:rFonts w:ascii="Arial" w:hAnsi="Arial" w:cs="Arial"/>
          <w:color w:val="000000" w:themeColor="text1"/>
          <w:lang w:val="pt-BR"/>
        </w:rPr>
        <w:t xml:space="preserve"> usar ferramentas internas nela chamadas de </w:t>
      </w:r>
      <w:r w:rsidRPr="008369A9">
        <w:rPr>
          <w:rFonts w:ascii="Arial" w:hAnsi="Arial" w:cs="Arial"/>
          <w:i/>
          <w:iCs/>
          <w:color w:val="000000" w:themeColor="text1"/>
          <w:lang w:val="pt-BR"/>
          <w:rPrChange w:id="28" w:author="Filipi Damasceno Vianna [2]" w:date="2022-05-11T11:57:00Z">
            <w:rPr>
              <w:rFonts w:ascii="Arial" w:hAnsi="Arial" w:cs="Arial"/>
              <w:color w:val="000000" w:themeColor="text1"/>
              <w:lang w:val="pt-BR"/>
            </w:rPr>
          </w:rPrChange>
        </w:rPr>
        <w:t>Plugins</w:t>
      </w:r>
      <w:r>
        <w:rPr>
          <w:rFonts w:ascii="Arial" w:hAnsi="Arial" w:cs="Arial"/>
          <w:color w:val="000000" w:themeColor="text1"/>
          <w:lang w:val="pt-BR"/>
        </w:rPr>
        <w:t xml:space="preserve">, os </w:t>
      </w:r>
      <w:r w:rsidRPr="00FE57BE">
        <w:rPr>
          <w:rFonts w:ascii="Arial" w:hAnsi="Arial" w:cs="Arial"/>
          <w:i/>
          <w:iCs/>
          <w:color w:val="000000" w:themeColor="text1"/>
          <w:lang w:val="pt-BR"/>
        </w:rPr>
        <w:t>plugins</w:t>
      </w:r>
      <w:r>
        <w:rPr>
          <w:rFonts w:ascii="Arial" w:hAnsi="Arial" w:cs="Arial"/>
          <w:color w:val="000000" w:themeColor="text1"/>
          <w:lang w:val="pt-BR"/>
        </w:rPr>
        <w:t xml:space="preserve"> nada mais é do que pequenas extensões do CMS</w:t>
      </w:r>
      <w:r w:rsidR="0072028C">
        <w:rPr>
          <w:rFonts w:ascii="Arial" w:hAnsi="Arial" w:cs="Arial"/>
          <w:color w:val="000000" w:themeColor="text1"/>
          <w:lang w:val="pt-BR"/>
        </w:rPr>
        <w:t xml:space="preserve"> </w:t>
      </w:r>
      <w:r w:rsidR="00FE57BE">
        <w:rPr>
          <w:rFonts w:ascii="Arial" w:hAnsi="Arial" w:cs="Arial"/>
          <w:color w:val="000000" w:themeColor="text1"/>
          <w:lang w:val="pt-BR"/>
        </w:rPr>
        <w:t>(</w:t>
      </w:r>
      <w:r w:rsidR="00FE57BE">
        <w:rPr>
          <w:rFonts w:ascii="Arial" w:hAnsi="Arial" w:cs="Arial"/>
          <w:i/>
          <w:iCs/>
          <w:color w:val="000000" w:themeColor="text1"/>
          <w:lang w:val="pt-BR"/>
        </w:rPr>
        <w:t>Sistema de gerenciamento de conteúdo</w:t>
      </w:r>
      <w:r w:rsidR="00FE57BE">
        <w:rPr>
          <w:rFonts w:ascii="Arial" w:hAnsi="Arial" w:cs="Arial"/>
          <w:color w:val="000000" w:themeColor="text1"/>
          <w:lang w:val="pt-BR"/>
        </w:rPr>
        <w:t>)</w:t>
      </w:r>
      <w:r>
        <w:rPr>
          <w:rFonts w:ascii="Arial" w:hAnsi="Arial" w:cs="Arial"/>
          <w:color w:val="000000" w:themeColor="text1"/>
          <w:lang w:val="pt-BR"/>
        </w:rPr>
        <w:t xml:space="preserve"> </w:t>
      </w:r>
      <w:r w:rsidRPr="008369A9">
        <w:rPr>
          <w:rFonts w:ascii="Arial" w:hAnsi="Arial" w:cs="Arial"/>
          <w:i/>
          <w:iCs/>
          <w:color w:val="000000" w:themeColor="text1"/>
          <w:lang w:val="pt-BR"/>
          <w:rPrChange w:id="29" w:author="Filipi Damasceno Vianna [2]" w:date="2022-05-11T11:57:00Z">
            <w:rPr>
              <w:rFonts w:ascii="Arial" w:hAnsi="Arial" w:cs="Arial"/>
              <w:color w:val="000000" w:themeColor="text1"/>
              <w:lang w:val="pt-BR"/>
            </w:rPr>
          </w:rPrChange>
        </w:rPr>
        <w:t>WordPress</w:t>
      </w:r>
      <w:r>
        <w:rPr>
          <w:rFonts w:ascii="Arial" w:hAnsi="Arial" w:cs="Arial"/>
          <w:color w:val="000000" w:themeColor="text1"/>
          <w:lang w:val="pt-BR"/>
        </w:rPr>
        <w:t xml:space="preserve"> onde podemos instalar e modificar funcionalidades nessa plataforma, podendo assim personalizar e configurar </w:t>
      </w:r>
      <w:r w:rsidR="00B85060">
        <w:rPr>
          <w:rFonts w:ascii="Arial" w:hAnsi="Arial" w:cs="Arial"/>
          <w:color w:val="000000" w:themeColor="text1"/>
          <w:lang w:val="pt-BR"/>
        </w:rPr>
        <w:t>as funções que será usada no sistema de aluguéis de equipamentos de solda ou de equipamentos de corte plasma manual.</w:t>
      </w:r>
    </w:p>
    <w:p w14:paraId="5AD4BA5E" w14:textId="4C73F757" w:rsidR="00B85060" w:rsidRPr="00D85742" w:rsidRDefault="00AA1AE3" w:rsidP="00A26C1A">
      <w:pPr>
        <w:pStyle w:val="CorpodeTextoTCC"/>
        <w:rPr>
          <w:rFonts w:ascii="Arial" w:hAnsi="Arial" w:cs="Arial"/>
          <w:color w:val="000000" w:themeColor="text1"/>
          <w:lang w:val="pt-BR"/>
        </w:rPr>
      </w:pPr>
      <w:r>
        <w:rPr>
          <w:rFonts w:ascii="Arial" w:hAnsi="Arial" w:cs="Arial"/>
          <w:color w:val="000000" w:themeColor="text1"/>
          <w:lang w:val="pt-BR"/>
        </w:rPr>
        <w:t>Serão</w:t>
      </w:r>
      <w:r w:rsidR="00DA2416">
        <w:rPr>
          <w:rFonts w:ascii="Arial" w:hAnsi="Arial" w:cs="Arial"/>
          <w:color w:val="000000" w:themeColor="text1"/>
          <w:lang w:val="pt-BR"/>
        </w:rPr>
        <w:t xml:space="preserve"> utilizadas as próprias ferramentas de </w:t>
      </w:r>
      <w:r>
        <w:rPr>
          <w:rFonts w:ascii="Arial" w:hAnsi="Arial" w:cs="Arial"/>
          <w:color w:val="000000" w:themeColor="text1"/>
          <w:lang w:val="pt-BR"/>
        </w:rPr>
        <w:t>análises</w:t>
      </w:r>
      <w:r w:rsidR="00DA2416">
        <w:rPr>
          <w:rFonts w:ascii="Arial" w:hAnsi="Arial" w:cs="Arial"/>
          <w:color w:val="000000" w:themeColor="text1"/>
          <w:lang w:val="pt-BR"/>
        </w:rPr>
        <w:t xml:space="preserve"> de dados de </w:t>
      </w:r>
      <w:r w:rsidR="00E54B50">
        <w:rPr>
          <w:rFonts w:ascii="Arial" w:hAnsi="Arial" w:cs="Arial"/>
          <w:color w:val="000000" w:themeColor="text1"/>
          <w:lang w:val="pt-BR"/>
        </w:rPr>
        <w:t>tráfego</w:t>
      </w:r>
      <w:r w:rsidR="00DA2416">
        <w:rPr>
          <w:rFonts w:ascii="Arial" w:hAnsi="Arial" w:cs="Arial"/>
          <w:color w:val="000000" w:themeColor="text1"/>
          <w:lang w:val="pt-BR"/>
        </w:rPr>
        <w:t xml:space="preserve"> e </w:t>
      </w:r>
      <w:r w:rsidR="001A1CBF">
        <w:rPr>
          <w:rFonts w:ascii="Arial" w:hAnsi="Arial" w:cs="Arial"/>
          <w:color w:val="000000" w:themeColor="text1"/>
          <w:lang w:val="pt-BR"/>
        </w:rPr>
        <w:t>performance</w:t>
      </w:r>
      <w:r w:rsidR="00DA2416">
        <w:rPr>
          <w:rFonts w:ascii="Arial" w:hAnsi="Arial" w:cs="Arial"/>
          <w:color w:val="000000" w:themeColor="text1"/>
          <w:lang w:val="pt-BR"/>
        </w:rPr>
        <w:t xml:space="preserve"> d</w:t>
      </w:r>
      <w:r w:rsidR="0072028C">
        <w:rPr>
          <w:rFonts w:ascii="Arial" w:hAnsi="Arial" w:cs="Arial"/>
          <w:color w:val="000000" w:themeColor="text1"/>
          <w:lang w:val="pt-BR"/>
        </w:rPr>
        <w:t>a empresa</w:t>
      </w:r>
      <w:r w:rsidR="00DA2416">
        <w:rPr>
          <w:rFonts w:ascii="Arial" w:hAnsi="Arial" w:cs="Arial"/>
          <w:color w:val="000000" w:themeColor="text1"/>
          <w:lang w:val="pt-BR"/>
        </w:rPr>
        <w:t xml:space="preserve"> </w:t>
      </w:r>
      <w:commentRangeStart w:id="30"/>
      <w:commentRangeStart w:id="31"/>
      <w:r w:rsidR="00DA2416" w:rsidRPr="008369A9">
        <w:rPr>
          <w:rFonts w:ascii="Arial" w:hAnsi="Arial" w:cs="Arial"/>
          <w:i/>
          <w:iCs/>
          <w:color w:val="000000" w:themeColor="text1"/>
          <w:lang w:val="pt-BR"/>
          <w:rPrChange w:id="32" w:author="Filipi Damasceno Vianna [2]" w:date="2022-05-11T11:57:00Z">
            <w:rPr>
              <w:rFonts w:ascii="Arial" w:hAnsi="Arial" w:cs="Arial"/>
              <w:color w:val="000000" w:themeColor="text1"/>
              <w:lang w:val="pt-BR"/>
            </w:rPr>
          </w:rPrChange>
        </w:rPr>
        <w:t>Google</w:t>
      </w:r>
      <w:commentRangeEnd w:id="30"/>
      <w:r w:rsidR="008369A9">
        <w:rPr>
          <w:rStyle w:val="Refdecomentrio"/>
          <w:color w:val="auto"/>
          <w:w w:val="100"/>
        </w:rPr>
        <w:commentReference w:id="30"/>
      </w:r>
      <w:commentRangeEnd w:id="31"/>
      <w:r w:rsidR="0072028C">
        <w:rPr>
          <w:rStyle w:val="Refdecomentrio"/>
          <w:color w:val="auto"/>
          <w:w w:val="100"/>
        </w:rPr>
        <w:commentReference w:id="31"/>
      </w:r>
      <w:r w:rsidR="00DA2416">
        <w:rPr>
          <w:rFonts w:ascii="Arial" w:hAnsi="Arial" w:cs="Arial"/>
          <w:color w:val="000000" w:themeColor="text1"/>
          <w:lang w:val="pt-BR"/>
        </w:rPr>
        <w:t xml:space="preserve">, como </w:t>
      </w:r>
      <w:r w:rsidR="0072028C">
        <w:rPr>
          <w:rFonts w:ascii="Arial" w:hAnsi="Arial" w:cs="Arial"/>
          <w:color w:val="000000" w:themeColor="text1"/>
          <w:lang w:val="pt-BR"/>
        </w:rPr>
        <w:t xml:space="preserve">a ferramenta da empresa </w:t>
      </w:r>
      <w:r w:rsidR="0072028C" w:rsidRPr="0072028C">
        <w:rPr>
          <w:rFonts w:ascii="Arial" w:hAnsi="Arial" w:cs="Arial"/>
          <w:i/>
          <w:iCs/>
          <w:color w:val="000000" w:themeColor="text1"/>
          <w:lang w:val="pt-BR"/>
        </w:rPr>
        <w:t>Google</w:t>
      </w:r>
      <w:r w:rsidR="0072028C">
        <w:rPr>
          <w:rFonts w:ascii="Arial" w:hAnsi="Arial" w:cs="Arial"/>
          <w:color w:val="000000" w:themeColor="text1"/>
          <w:lang w:val="pt-BR"/>
        </w:rPr>
        <w:t xml:space="preserve"> a</w:t>
      </w:r>
      <w:r w:rsidR="00DA2416">
        <w:rPr>
          <w:rFonts w:ascii="Arial" w:hAnsi="Arial" w:cs="Arial"/>
          <w:color w:val="000000" w:themeColor="text1"/>
          <w:lang w:val="pt-BR"/>
        </w:rPr>
        <w:t xml:space="preserve"> </w:t>
      </w:r>
      <w:commentRangeStart w:id="33"/>
      <w:commentRangeStart w:id="34"/>
      <w:r w:rsidR="00DA2416" w:rsidRPr="008369A9">
        <w:rPr>
          <w:rFonts w:ascii="Arial" w:hAnsi="Arial" w:cs="Arial"/>
          <w:i/>
          <w:iCs/>
          <w:color w:val="000000" w:themeColor="text1"/>
          <w:lang w:val="pt-BR"/>
          <w:rPrChange w:id="35" w:author="Filipi Damasceno Vianna [2]" w:date="2022-05-11T11:57:00Z">
            <w:rPr>
              <w:rFonts w:ascii="Arial" w:hAnsi="Arial" w:cs="Arial"/>
              <w:color w:val="000000" w:themeColor="text1"/>
              <w:lang w:val="pt-BR"/>
            </w:rPr>
          </w:rPrChange>
        </w:rPr>
        <w:t>Google Analytics</w:t>
      </w:r>
      <w:r w:rsidR="00DA2416">
        <w:rPr>
          <w:rFonts w:ascii="Arial" w:hAnsi="Arial" w:cs="Arial"/>
          <w:color w:val="000000" w:themeColor="text1"/>
          <w:lang w:val="pt-BR"/>
        </w:rPr>
        <w:t xml:space="preserve"> </w:t>
      </w:r>
      <w:commentRangeEnd w:id="33"/>
      <w:r w:rsidR="008369A9">
        <w:rPr>
          <w:rStyle w:val="Refdecomentrio"/>
          <w:color w:val="auto"/>
          <w:w w:val="100"/>
        </w:rPr>
        <w:commentReference w:id="33"/>
      </w:r>
      <w:commentRangeEnd w:id="34"/>
      <w:r w:rsidR="0072028C">
        <w:rPr>
          <w:rStyle w:val="Refdecomentrio"/>
          <w:color w:val="auto"/>
          <w:w w:val="100"/>
        </w:rPr>
        <w:commentReference w:id="34"/>
      </w:r>
      <w:r w:rsidR="00DA2416">
        <w:rPr>
          <w:rFonts w:ascii="Arial" w:hAnsi="Arial" w:cs="Arial"/>
          <w:color w:val="000000" w:themeColor="text1"/>
          <w:lang w:val="pt-BR"/>
        </w:rPr>
        <w:t xml:space="preserve">e </w:t>
      </w:r>
      <w:r w:rsidR="0072028C">
        <w:rPr>
          <w:rFonts w:ascii="Arial" w:hAnsi="Arial" w:cs="Arial"/>
          <w:color w:val="000000" w:themeColor="text1"/>
          <w:lang w:val="pt-BR"/>
        </w:rPr>
        <w:t>também a ferramenta</w:t>
      </w:r>
      <w:r w:rsidR="00DA2416">
        <w:rPr>
          <w:rFonts w:ascii="Arial" w:hAnsi="Arial" w:cs="Arial"/>
          <w:color w:val="000000" w:themeColor="text1"/>
          <w:lang w:val="pt-BR"/>
        </w:rPr>
        <w:t xml:space="preserve"> </w:t>
      </w:r>
      <w:commentRangeStart w:id="36"/>
      <w:commentRangeStart w:id="37"/>
      <w:r w:rsidR="001A1CBF" w:rsidRPr="0072028C">
        <w:rPr>
          <w:rFonts w:ascii="Arial" w:hAnsi="Arial" w:cs="Arial"/>
          <w:i/>
          <w:iCs/>
          <w:color w:val="000000" w:themeColor="text1"/>
          <w:lang w:val="pt-BR"/>
        </w:rPr>
        <w:t>Google</w:t>
      </w:r>
      <w:r w:rsidR="00DA2416" w:rsidRPr="0072028C">
        <w:rPr>
          <w:rFonts w:ascii="Arial" w:hAnsi="Arial" w:cs="Arial"/>
          <w:i/>
          <w:iCs/>
          <w:color w:val="000000" w:themeColor="text1"/>
          <w:lang w:val="pt-BR"/>
        </w:rPr>
        <w:t xml:space="preserve"> Search Console</w:t>
      </w:r>
      <w:commentRangeEnd w:id="36"/>
      <w:r w:rsidR="008369A9" w:rsidRPr="0072028C">
        <w:rPr>
          <w:rStyle w:val="Refdecomentrio"/>
          <w:i/>
          <w:iCs/>
          <w:color w:val="auto"/>
          <w:w w:val="100"/>
        </w:rPr>
        <w:commentReference w:id="36"/>
      </w:r>
      <w:commentRangeEnd w:id="37"/>
      <w:r w:rsidR="0072028C" w:rsidRPr="0072028C">
        <w:rPr>
          <w:rStyle w:val="Refdecomentrio"/>
          <w:i/>
          <w:iCs/>
          <w:color w:val="auto"/>
          <w:w w:val="100"/>
        </w:rPr>
        <w:commentReference w:id="37"/>
      </w:r>
      <w:r w:rsidR="001A1CBF">
        <w:rPr>
          <w:rFonts w:ascii="Arial" w:hAnsi="Arial" w:cs="Arial"/>
          <w:color w:val="000000" w:themeColor="text1"/>
          <w:lang w:val="pt-BR"/>
        </w:rPr>
        <w:t xml:space="preserve">, assim como também uma ferramenta </w:t>
      </w:r>
      <w:r w:rsidR="008369A9">
        <w:rPr>
          <w:rFonts w:ascii="Arial" w:hAnsi="Arial" w:cs="Arial"/>
          <w:color w:val="000000" w:themeColor="text1"/>
          <w:lang w:val="pt-BR"/>
        </w:rPr>
        <w:t>de código aberto</w:t>
      </w:r>
      <w:r w:rsidR="001A1CBF">
        <w:rPr>
          <w:rFonts w:ascii="Arial" w:hAnsi="Arial" w:cs="Arial"/>
          <w:color w:val="000000" w:themeColor="text1"/>
          <w:lang w:val="pt-BR"/>
        </w:rPr>
        <w:t xml:space="preserve"> de </w:t>
      </w:r>
      <w:r w:rsidR="008369A9">
        <w:rPr>
          <w:rFonts w:ascii="Arial" w:hAnsi="Arial" w:cs="Arial"/>
          <w:color w:val="000000" w:themeColor="text1"/>
          <w:lang w:val="pt-BR"/>
        </w:rPr>
        <w:t>bate papo</w:t>
      </w:r>
      <w:r w:rsidR="001A1CBF">
        <w:rPr>
          <w:rFonts w:ascii="Arial" w:hAnsi="Arial" w:cs="Arial"/>
          <w:color w:val="000000" w:themeColor="text1"/>
          <w:lang w:val="pt-BR"/>
        </w:rPr>
        <w:t xml:space="preserve"> </w:t>
      </w:r>
      <w:r w:rsidR="001A1CBF" w:rsidRPr="008369A9">
        <w:rPr>
          <w:rFonts w:ascii="Arial" w:hAnsi="Arial" w:cs="Arial"/>
          <w:i/>
          <w:iCs/>
          <w:color w:val="000000" w:themeColor="text1"/>
          <w:lang w:val="pt-BR"/>
          <w:rPrChange w:id="38" w:author="Filipi Damasceno Vianna [2]" w:date="2022-05-11T11:58:00Z">
            <w:rPr>
              <w:rFonts w:ascii="Arial" w:hAnsi="Arial" w:cs="Arial"/>
              <w:color w:val="000000" w:themeColor="text1"/>
              <w:lang w:val="pt-BR"/>
            </w:rPr>
          </w:rPrChange>
        </w:rPr>
        <w:t>online</w:t>
      </w:r>
      <w:r w:rsidR="001A1CBF">
        <w:rPr>
          <w:rFonts w:ascii="Arial" w:hAnsi="Arial" w:cs="Arial"/>
          <w:color w:val="000000" w:themeColor="text1"/>
          <w:lang w:val="pt-BR"/>
        </w:rPr>
        <w:t xml:space="preserve"> em tempo real chamada de Tawk.</w:t>
      </w:r>
      <w:commentRangeStart w:id="39"/>
      <w:commentRangeStart w:id="40"/>
      <w:r w:rsidR="001A1CBF">
        <w:rPr>
          <w:rFonts w:ascii="Arial" w:hAnsi="Arial" w:cs="Arial"/>
          <w:color w:val="000000" w:themeColor="text1"/>
          <w:lang w:val="pt-BR"/>
        </w:rPr>
        <w:t>to</w:t>
      </w:r>
      <w:commentRangeEnd w:id="39"/>
      <w:r w:rsidR="008369A9">
        <w:rPr>
          <w:rStyle w:val="Refdecomentrio"/>
          <w:color w:val="auto"/>
          <w:w w:val="100"/>
        </w:rPr>
        <w:commentReference w:id="39"/>
      </w:r>
      <w:commentRangeEnd w:id="40"/>
      <w:r w:rsidR="0072028C">
        <w:rPr>
          <w:rStyle w:val="Refdecomentrio"/>
          <w:color w:val="auto"/>
          <w:w w:val="100"/>
        </w:rPr>
        <w:commentReference w:id="40"/>
      </w:r>
      <w:r w:rsidR="001A1CBF">
        <w:rPr>
          <w:rFonts w:ascii="Arial" w:hAnsi="Arial" w:cs="Arial"/>
          <w:color w:val="000000" w:themeColor="text1"/>
          <w:lang w:val="pt-BR"/>
        </w:rPr>
        <w:t xml:space="preserve">, </w:t>
      </w:r>
      <w:r w:rsidR="00DD2A33">
        <w:rPr>
          <w:rFonts w:ascii="Arial" w:hAnsi="Arial" w:cs="Arial"/>
          <w:color w:val="000000" w:themeColor="text1"/>
          <w:lang w:val="pt-BR"/>
        </w:rPr>
        <w:t>ela</w:t>
      </w:r>
      <w:r w:rsidR="001A1CBF">
        <w:rPr>
          <w:rFonts w:ascii="Arial" w:hAnsi="Arial" w:cs="Arial"/>
          <w:color w:val="000000" w:themeColor="text1"/>
          <w:lang w:val="pt-BR"/>
        </w:rPr>
        <w:t xml:space="preserve"> possibilitara cadastrar atendentes, horários de atendimentos, solicitar ao usuário um </w:t>
      </w:r>
      <w:commentRangeStart w:id="41"/>
      <w:commentRangeStart w:id="42"/>
      <w:r w:rsidR="001A1CBF">
        <w:rPr>
          <w:rFonts w:ascii="Arial" w:hAnsi="Arial" w:cs="Arial"/>
          <w:color w:val="000000" w:themeColor="text1"/>
          <w:lang w:val="pt-BR"/>
        </w:rPr>
        <w:t xml:space="preserve">pré </w:t>
      </w:r>
      <w:commentRangeEnd w:id="41"/>
      <w:r w:rsidR="008369A9">
        <w:rPr>
          <w:rStyle w:val="Refdecomentrio"/>
          <w:color w:val="auto"/>
          <w:w w:val="100"/>
        </w:rPr>
        <w:commentReference w:id="41"/>
      </w:r>
      <w:commentRangeEnd w:id="42"/>
      <w:r w:rsidR="0072028C">
        <w:rPr>
          <w:rStyle w:val="Refdecomentrio"/>
          <w:color w:val="auto"/>
          <w:w w:val="100"/>
        </w:rPr>
        <w:commentReference w:id="42"/>
      </w:r>
      <w:r w:rsidR="001A1CBF">
        <w:rPr>
          <w:rFonts w:ascii="Arial" w:hAnsi="Arial" w:cs="Arial"/>
          <w:color w:val="000000" w:themeColor="text1"/>
          <w:lang w:val="pt-BR"/>
        </w:rPr>
        <w:t>cadastro antes da conversa para que se possa coletar dados como nome, e-mail, telefone.</w:t>
      </w:r>
    </w:p>
    <w:p w14:paraId="35B997FA" w14:textId="2787DC75" w:rsidR="00AA299B" w:rsidRDefault="00AA299B">
      <w:pPr>
        <w:rPr>
          <w:rFonts w:ascii="Arial" w:hAnsi="Arial" w:cs="Arial"/>
          <w:lang w:val="pt-BR"/>
        </w:rPr>
      </w:pPr>
    </w:p>
    <w:p w14:paraId="222135C5" w14:textId="6F18820F" w:rsidR="009571CD" w:rsidRDefault="009571CD">
      <w:pPr>
        <w:rPr>
          <w:rFonts w:ascii="Arial" w:hAnsi="Arial" w:cs="Arial"/>
          <w:lang w:val="pt-BR"/>
        </w:rPr>
      </w:pPr>
    </w:p>
    <w:p w14:paraId="772F97E9" w14:textId="77777777" w:rsidR="009571CD" w:rsidRDefault="009571CD">
      <w:pPr>
        <w:rPr>
          <w:rFonts w:ascii="Arial" w:hAnsi="Arial" w:cs="Arial"/>
          <w:lang w:val="pt-BR"/>
        </w:rPr>
      </w:pPr>
    </w:p>
    <w:p w14:paraId="068B3C4D" w14:textId="7CDE8055" w:rsidR="00A34FEA" w:rsidRPr="004B7D8D" w:rsidRDefault="004B7D8D" w:rsidP="004B7D8D">
      <w:pPr>
        <w:pStyle w:val="Ttulo1"/>
        <w:rPr>
          <w:sz w:val="50"/>
          <w:szCs w:val="50"/>
          <w:lang w:val="pt-BR"/>
          <w14:textFill>
            <w14:solidFill>
              <w14:srgbClr w14:val="8A7843"/>
            </w14:solidFill>
          </w14:textFill>
        </w:rPr>
      </w:pPr>
      <w:r>
        <w:rPr>
          <w:sz w:val="50"/>
          <w:szCs w:val="50"/>
          <w:lang w:val="pt-BR"/>
          <w14:textFill>
            <w14:solidFill>
              <w14:srgbClr w14:val="8A7843"/>
            </w14:solidFill>
          </w14:textFill>
        </w:rPr>
        <w:t xml:space="preserve"> </w:t>
      </w:r>
      <w:bookmarkStart w:id="43" w:name="_Toc98512754"/>
      <w:r w:rsidRPr="004B7D8D">
        <w:rPr>
          <w:caps w:val="0"/>
          <w:lang w:val="pt-BR"/>
        </w:rPr>
        <w:t>ATIVIDADES-CHAVE REALIZADAS PELA EMPRESA</w:t>
      </w:r>
      <w:bookmarkEnd w:id="43"/>
      <w:r w:rsidRPr="004B7D8D">
        <w:rPr>
          <w:sz w:val="50"/>
          <w:szCs w:val="50"/>
          <w:lang w:val="pt-BR"/>
          <w14:textFill>
            <w14:solidFill>
              <w14:srgbClr w14:val="8A7843"/>
            </w14:solidFill>
          </w14:textFill>
        </w:rPr>
        <w:t xml:space="preserve"> </w:t>
      </w:r>
    </w:p>
    <w:p w14:paraId="5FF3602E" w14:textId="1BCB13B6" w:rsidR="003545AD" w:rsidRPr="003545AD" w:rsidRDefault="00A26C1A" w:rsidP="003545AD">
      <w:pPr>
        <w:pStyle w:val="Corpodetexto"/>
        <w:tabs>
          <w:tab w:val="left" w:pos="9400"/>
        </w:tabs>
        <w:spacing w:before="6"/>
        <w:rPr>
          <w:sz w:val="100"/>
          <w:lang w:val="pt-BR"/>
        </w:rPr>
      </w:pPr>
      <w:r w:rsidRPr="00776713">
        <w:rPr>
          <w:noProof/>
          <w:lang w:val="pt-BR" w:eastAsia="pt-BR"/>
        </w:rPr>
        <mc:AlternateContent>
          <mc:Choice Requires="wps">
            <w:drawing>
              <wp:anchor distT="0" distB="0" distL="0" distR="0" simplePos="0" relativeHeight="251748352" behindDoc="0" locked="0" layoutInCell="1" allowOverlap="1" wp14:anchorId="6D050F1E" wp14:editId="7621DE8B">
                <wp:simplePos x="0" y="0"/>
                <wp:positionH relativeFrom="margin">
                  <wp:posOffset>108585</wp:posOffset>
                </wp:positionH>
                <wp:positionV relativeFrom="paragraph">
                  <wp:posOffset>384901</wp:posOffset>
                </wp:positionV>
                <wp:extent cx="1380744" cy="0"/>
                <wp:effectExtent l="0" t="19050" r="2921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18AE23" id="Line 2" o:spid="_x0000_s1026" style="position:absolute;z-index:25174835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mc:Fallback>
        </mc:AlternateContent>
      </w:r>
    </w:p>
    <w:p w14:paraId="4A25B298" w14:textId="23415387" w:rsidR="003545AD" w:rsidRDefault="003545AD" w:rsidP="00A26C1A">
      <w:pPr>
        <w:rPr>
          <w:rFonts w:ascii="Arial" w:hAnsi="Arial" w:cs="Arial"/>
          <w:sz w:val="24"/>
          <w:szCs w:val="24"/>
          <w:lang w:val="pt-BR"/>
        </w:rPr>
      </w:pPr>
    </w:p>
    <w:p w14:paraId="5B6325F2" w14:textId="77777777" w:rsidR="00356B69" w:rsidRDefault="00673AA1" w:rsidP="003545AD">
      <w:pPr>
        <w:spacing w:line="360" w:lineRule="auto"/>
        <w:ind w:right="1213"/>
        <w:jc w:val="both"/>
        <w:rPr>
          <w:rFonts w:ascii="Arial" w:hAnsi="Arial" w:cs="Arial"/>
          <w:color w:val="000000" w:themeColor="text1"/>
          <w:w w:val="115"/>
          <w:sz w:val="24"/>
          <w:szCs w:val="24"/>
          <w:lang w:val="pt-BR"/>
        </w:rPr>
      </w:pPr>
      <w:r>
        <w:rPr>
          <w:rFonts w:ascii="Arial" w:hAnsi="Arial" w:cs="Arial"/>
          <w:color w:val="FF0000"/>
          <w:w w:val="115"/>
          <w:sz w:val="24"/>
          <w:szCs w:val="24"/>
          <w:lang w:val="pt-BR"/>
        </w:rPr>
        <w:tab/>
      </w:r>
      <w:r w:rsidR="004E1766">
        <w:rPr>
          <w:rFonts w:ascii="Arial" w:hAnsi="Arial" w:cs="Arial"/>
          <w:color w:val="000000" w:themeColor="text1"/>
          <w:w w:val="115"/>
          <w:sz w:val="24"/>
          <w:szCs w:val="24"/>
          <w:lang w:val="pt-BR"/>
        </w:rPr>
        <w:t xml:space="preserve">Uma vez que a empresa SUMIG possui um </w:t>
      </w:r>
      <w:r w:rsidR="001B5A3F">
        <w:rPr>
          <w:rFonts w:ascii="Arial" w:hAnsi="Arial" w:cs="Arial"/>
          <w:color w:val="000000" w:themeColor="text1"/>
          <w:w w:val="115"/>
          <w:sz w:val="24"/>
          <w:szCs w:val="24"/>
          <w:lang w:val="pt-BR"/>
        </w:rPr>
        <w:t>corpo técnico capacitado para que mantenha sempre em dia as manutenções dos equipamentos</w:t>
      </w:r>
      <w:r w:rsidR="00AF7C55">
        <w:rPr>
          <w:rFonts w:ascii="Arial" w:hAnsi="Arial" w:cs="Arial"/>
          <w:color w:val="000000" w:themeColor="text1"/>
          <w:w w:val="115"/>
          <w:sz w:val="24"/>
          <w:szCs w:val="24"/>
          <w:lang w:val="pt-BR"/>
        </w:rPr>
        <w:t xml:space="preserve">, </w:t>
      </w:r>
      <w:r w:rsidR="007C227C">
        <w:rPr>
          <w:rFonts w:ascii="Arial" w:hAnsi="Arial" w:cs="Arial"/>
          <w:color w:val="000000" w:themeColor="text1"/>
          <w:w w:val="115"/>
          <w:sz w:val="24"/>
          <w:szCs w:val="24"/>
          <w:lang w:val="pt-BR"/>
        </w:rPr>
        <w:t xml:space="preserve">garantindo assim, a viabilidade para que se possa disponibilizar os equipamentos para </w:t>
      </w:r>
      <w:r w:rsidR="007C227C">
        <w:rPr>
          <w:rFonts w:ascii="Arial" w:hAnsi="Arial" w:cs="Arial"/>
          <w:color w:val="000000" w:themeColor="text1"/>
          <w:w w:val="115"/>
          <w:sz w:val="24"/>
          <w:szCs w:val="24"/>
          <w:lang w:val="pt-BR"/>
        </w:rPr>
        <w:lastRenderedPageBreak/>
        <w:t>locação em plenas condições de uso</w:t>
      </w:r>
      <w:r w:rsidR="00D3213E">
        <w:rPr>
          <w:rFonts w:ascii="Arial" w:hAnsi="Arial" w:cs="Arial"/>
          <w:color w:val="000000" w:themeColor="text1"/>
          <w:w w:val="115"/>
          <w:sz w:val="24"/>
          <w:szCs w:val="24"/>
          <w:lang w:val="pt-BR"/>
        </w:rPr>
        <w:t>.</w:t>
      </w:r>
    </w:p>
    <w:p w14:paraId="08D4BC1A" w14:textId="05B389D0" w:rsidR="00EC0593" w:rsidRDefault="00D3213E" w:rsidP="009C5537">
      <w:pPr>
        <w:spacing w:line="360" w:lineRule="auto"/>
        <w:ind w:right="1213" w:firstLine="720"/>
        <w:jc w:val="both"/>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As atividades chaves realizadas pela empresa SUMIG é atuar fortemente na fabricação de tochas de solda, venda dos equipamentos de solda e de corte manual, as quais são importadas para que a SUMIG possa vender,</w:t>
      </w:r>
      <w:r w:rsidR="00EC0593">
        <w:rPr>
          <w:rFonts w:ascii="Arial" w:hAnsi="Arial" w:cs="Arial"/>
          <w:color w:val="000000" w:themeColor="text1"/>
          <w:w w:val="115"/>
          <w:sz w:val="24"/>
          <w:szCs w:val="24"/>
          <w:lang w:val="pt-BR"/>
        </w:rPr>
        <w:t xml:space="preserve"> </w:t>
      </w:r>
      <w:r w:rsidR="004E07A7">
        <w:rPr>
          <w:rFonts w:ascii="Arial" w:hAnsi="Arial" w:cs="Arial"/>
          <w:color w:val="000000" w:themeColor="text1"/>
          <w:w w:val="115"/>
          <w:sz w:val="24"/>
          <w:szCs w:val="24"/>
          <w:lang w:val="pt-BR"/>
        </w:rPr>
        <w:t>e</w:t>
      </w:r>
      <w:r w:rsidR="00EC0593">
        <w:rPr>
          <w:rFonts w:ascii="Arial" w:hAnsi="Arial" w:cs="Arial"/>
          <w:color w:val="000000" w:themeColor="text1"/>
          <w:w w:val="115"/>
          <w:sz w:val="24"/>
          <w:szCs w:val="24"/>
          <w:lang w:val="pt-BR"/>
        </w:rPr>
        <w:t xml:space="preserve"> atua no mercado emergente no Brasil que seria de automação de solda, ou seja, na fabricação de células de solda para poder automatizar os processos de soldagem das empresas/clientes interessadas.</w:t>
      </w:r>
    </w:p>
    <w:p w14:paraId="57DD9DCF" w14:textId="5D1E339C" w:rsidR="003545AD" w:rsidRDefault="005A239B" w:rsidP="00CE242C">
      <w:pPr>
        <w:spacing w:line="360" w:lineRule="auto"/>
        <w:ind w:right="1213"/>
        <w:jc w:val="both"/>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ab/>
        <w:t xml:space="preserve">Visto isso, é </w:t>
      </w:r>
      <w:r w:rsidR="00CE242C" w:rsidRPr="00CE242C">
        <w:rPr>
          <w:rFonts w:ascii="Arial" w:hAnsi="Arial" w:cs="Arial"/>
          <w:color w:val="000000" w:themeColor="text1"/>
          <w:w w:val="115"/>
          <w:sz w:val="24"/>
          <w:szCs w:val="24"/>
          <w:lang w:val="pt-BR"/>
        </w:rPr>
        <w:t>imprescindível</w:t>
      </w:r>
      <w:r w:rsidR="00CE242C">
        <w:rPr>
          <w:rFonts w:ascii="Arial" w:hAnsi="Arial" w:cs="Arial"/>
          <w:color w:val="000000" w:themeColor="text1"/>
          <w:w w:val="115"/>
          <w:sz w:val="24"/>
          <w:szCs w:val="24"/>
          <w:lang w:val="pt-BR"/>
        </w:rPr>
        <w:t xml:space="preserve"> </w:t>
      </w:r>
      <w:r>
        <w:rPr>
          <w:rFonts w:ascii="Arial" w:hAnsi="Arial" w:cs="Arial"/>
          <w:color w:val="000000" w:themeColor="text1"/>
          <w:w w:val="115"/>
          <w:sz w:val="24"/>
          <w:szCs w:val="24"/>
          <w:lang w:val="pt-BR"/>
        </w:rPr>
        <w:t xml:space="preserve">para a atividade de locação dos equipamentos, que o serviço de </w:t>
      </w:r>
      <w:r w:rsidR="00CE242C">
        <w:rPr>
          <w:rFonts w:ascii="Arial" w:hAnsi="Arial" w:cs="Arial"/>
          <w:color w:val="000000" w:themeColor="text1"/>
          <w:w w:val="115"/>
          <w:sz w:val="24"/>
          <w:szCs w:val="24"/>
          <w:lang w:val="pt-BR"/>
        </w:rPr>
        <w:t>análise</w:t>
      </w:r>
      <w:r>
        <w:rPr>
          <w:rFonts w:ascii="Arial" w:hAnsi="Arial" w:cs="Arial"/>
          <w:color w:val="000000" w:themeColor="text1"/>
          <w:w w:val="115"/>
          <w:sz w:val="24"/>
          <w:szCs w:val="24"/>
          <w:lang w:val="pt-BR"/>
        </w:rPr>
        <w:t xml:space="preserve"> técnica dos produtos locados caso o cliente se depare com problemas técnicos</w:t>
      </w:r>
      <w:r w:rsidR="00CE242C">
        <w:rPr>
          <w:rFonts w:ascii="Arial" w:hAnsi="Arial" w:cs="Arial"/>
          <w:color w:val="000000" w:themeColor="text1"/>
          <w:w w:val="115"/>
          <w:sz w:val="24"/>
          <w:szCs w:val="24"/>
          <w:lang w:val="pt-BR"/>
        </w:rPr>
        <w:t xml:space="preserve"> em algum produto, seja feita em primeiro lugar pela própria equipe técnica da SUMIG. Acredita-se que o atendimento online em tempo real seria o principal diferencial no meio digital.</w:t>
      </w:r>
    </w:p>
    <w:p w14:paraId="6502E96D" w14:textId="77777777" w:rsidR="001F6984" w:rsidRPr="00CE242C" w:rsidRDefault="001F6984" w:rsidP="00CE242C">
      <w:pPr>
        <w:spacing w:line="360" w:lineRule="auto"/>
        <w:ind w:right="1213"/>
        <w:jc w:val="both"/>
        <w:rPr>
          <w:rFonts w:ascii="Arial" w:hAnsi="Arial" w:cs="Arial"/>
          <w:color w:val="000000" w:themeColor="text1"/>
          <w:w w:val="115"/>
          <w:sz w:val="24"/>
          <w:szCs w:val="24"/>
          <w:lang w:val="pt-BR"/>
        </w:rPr>
      </w:pPr>
    </w:p>
    <w:p w14:paraId="3ACAD041" w14:textId="11A41313" w:rsidR="003545AD" w:rsidRDefault="003545AD" w:rsidP="00A26C1A">
      <w:pPr>
        <w:rPr>
          <w:rFonts w:ascii="Arial" w:hAnsi="Arial" w:cs="Arial"/>
          <w:lang w:val="pt-BR"/>
        </w:rPr>
      </w:pPr>
    </w:p>
    <w:p w14:paraId="6993A8B0" w14:textId="4C791A08" w:rsidR="003545AD" w:rsidRPr="003545AD" w:rsidRDefault="00E102A5" w:rsidP="003545AD">
      <w:pPr>
        <w:pStyle w:val="Ttulo1"/>
        <w:rPr>
          <w:lang w:val="pt-BR"/>
          <w14:textFill>
            <w14:solidFill>
              <w14:srgbClr w14:val="8A7843"/>
            </w14:solidFill>
          </w14:textFill>
        </w:rPr>
      </w:pPr>
      <w:bookmarkStart w:id="44" w:name="_Toc98512755"/>
      <w:r w:rsidRPr="00E102A5">
        <w:rPr>
          <w:caps w:val="0"/>
          <w:lang w:val="pt-BR"/>
        </w:rPr>
        <w:t>ANÁLISE DA CONCORRÊNCIA E IMPULSIONADORES</w:t>
      </w:r>
      <w:bookmarkEnd w:id="44"/>
      <w:r w:rsidRPr="00E102A5">
        <w:rPr>
          <w:caps w:val="0"/>
          <w:lang w:val="pt-BR"/>
        </w:rPr>
        <w:t xml:space="preserve"> </w:t>
      </w:r>
    </w:p>
    <w:p w14:paraId="60BB69B6" w14:textId="77777777" w:rsidR="003545AD" w:rsidRPr="003545AD" w:rsidRDefault="003545AD" w:rsidP="003545AD">
      <w:pPr>
        <w:pStyle w:val="Corpodetexto"/>
        <w:tabs>
          <w:tab w:val="left" w:pos="9400"/>
        </w:tabs>
        <w:spacing w:before="6"/>
        <w:rPr>
          <w:sz w:val="100"/>
          <w:lang w:val="pt-BR"/>
        </w:rPr>
      </w:pPr>
      <w:r w:rsidRPr="00776713">
        <w:rPr>
          <w:noProof/>
          <w:lang w:val="pt-BR" w:eastAsia="pt-BR"/>
        </w:rPr>
        <mc:AlternateContent>
          <mc:Choice Requires="wps">
            <w:drawing>
              <wp:anchor distT="0" distB="0" distL="0" distR="0" simplePos="0" relativeHeight="251750400" behindDoc="0" locked="0" layoutInCell="1" allowOverlap="1" wp14:anchorId="6E20F88F" wp14:editId="01EC7AD7">
                <wp:simplePos x="0" y="0"/>
                <wp:positionH relativeFrom="margin">
                  <wp:posOffset>108585</wp:posOffset>
                </wp:positionH>
                <wp:positionV relativeFrom="paragraph">
                  <wp:posOffset>384901</wp:posOffset>
                </wp:positionV>
                <wp:extent cx="1380744" cy="0"/>
                <wp:effectExtent l="0" t="19050" r="29210" b="1905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0D815E" id="Line 2" o:spid="_x0000_s1026" style="position:absolute;z-index:25175040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mc:Fallback>
        </mc:AlternateContent>
      </w:r>
    </w:p>
    <w:p w14:paraId="10D35C0A" w14:textId="77777777" w:rsidR="003545AD" w:rsidRDefault="003545AD" w:rsidP="003545AD">
      <w:pPr>
        <w:rPr>
          <w:rFonts w:ascii="Arial" w:hAnsi="Arial" w:cs="Arial"/>
          <w:sz w:val="24"/>
          <w:szCs w:val="24"/>
          <w:lang w:val="pt-BR"/>
        </w:rPr>
      </w:pPr>
    </w:p>
    <w:p w14:paraId="0FBA1E4A" w14:textId="6AF79EFC" w:rsidR="0022107B" w:rsidRDefault="001E65BD" w:rsidP="00E102A5">
      <w:pPr>
        <w:spacing w:line="360" w:lineRule="auto"/>
        <w:ind w:right="1213"/>
        <w:jc w:val="both"/>
        <w:rPr>
          <w:rFonts w:ascii="Arial" w:hAnsi="Arial" w:cs="Arial"/>
          <w:color w:val="000000" w:themeColor="text1"/>
          <w:w w:val="115"/>
          <w:sz w:val="24"/>
          <w:szCs w:val="24"/>
          <w:lang w:val="pt-BR"/>
        </w:rPr>
      </w:pPr>
      <w:r>
        <w:rPr>
          <w:rFonts w:ascii="Arial" w:hAnsi="Arial" w:cs="Arial"/>
          <w:color w:val="FF0000"/>
          <w:w w:val="115"/>
          <w:sz w:val="24"/>
          <w:szCs w:val="24"/>
          <w:lang w:val="pt-BR"/>
        </w:rPr>
        <w:tab/>
      </w:r>
      <w:r w:rsidR="005E67D1">
        <w:rPr>
          <w:rFonts w:ascii="Arial" w:hAnsi="Arial" w:cs="Arial"/>
          <w:color w:val="000000" w:themeColor="text1"/>
          <w:w w:val="115"/>
          <w:sz w:val="24"/>
          <w:szCs w:val="24"/>
          <w:lang w:val="pt-BR"/>
        </w:rPr>
        <w:t>Teríamos alguns concorrentes potenciais nesse mercado de locação de equipamentos de solda e corte plasma manual, são elas: Aventa</w:t>
      </w:r>
      <w:r w:rsidR="000E74A0">
        <w:rPr>
          <w:rFonts w:ascii="Arial" w:hAnsi="Arial" w:cs="Arial"/>
          <w:color w:val="000000" w:themeColor="text1"/>
          <w:w w:val="115"/>
          <w:sz w:val="24"/>
          <w:szCs w:val="24"/>
          <w:lang w:val="pt-BR"/>
        </w:rPr>
        <w:t>, Casa do Construtor, Aluga</w:t>
      </w:r>
      <w:ins w:id="45" w:author="Filipi Damasceno Vianna [2]" w:date="2022-05-11T12:01:00Z">
        <w:r w:rsidR="008369A9">
          <w:rPr>
            <w:rFonts w:ascii="Arial" w:hAnsi="Arial" w:cs="Arial"/>
            <w:color w:val="000000" w:themeColor="text1"/>
            <w:w w:val="115"/>
            <w:sz w:val="24"/>
            <w:szCs w:val="24"/>
            <w:lang w:val="pt-BR"/>
          </w:rPr>
          <w:t xml:space="preserve"> </w:t>
        </w:r>
      </w:ins>
      <w:r w:rsidR="000E74A0">
        <w:rPr>
          <w:rFonts w:ascii="Arial" w:hAnsi="Arial" w:cs="Arial"/>
          <w:color w:val="000000" w:themeColor="text1"/>
          <w:w w:val="115"/>
          <w:sz w:val="24"/>
          <w:szCs w:val="24"/>
          <w:lang w:val="pt-BR"/>
        </w:rPr>
        <w:t>m</w:t>
      </w:r>
      <w:r w:rsidR="005311DB">
        <w:rPr>
          <w:rFonts w:ascii="Arial" w:hAnsi="Arial" w:cs="Arial"/>
          <w:color w:val="000000" w:themeColor="text1"/>
          <w:w w:val="115"/>
          <w:sz w:val="24"/>
          <w:szCs w:val="24"/>
          <w:lang w:val="pt-BR"/>
        </w:rPr>
        <w:t>á</w:t>
      </w:r>
      <w:r w:rsidR="000E74A0">
        <w:rPr>
          <w:rFonts w:ascii="Arial" w:hAnsi="Arial" w:cs="Arial"/>
          <w:color w:val="000000" w:themeColor="text1"/>
          <w:w w:val="115"/>
          <w:sz w:val="24"/>
          <w:szCs w:val="24"/>
          <w:lang w:val="pt-BR"/>
        </w:rPr>
        <w:t>quinas, Ideal Soldas, Argon Soldas, Global Soldas e Alusolda</w:t>
      </w:r>
      <w:r w:rsidR="00F81281">
        <w:rPr>
          <w:rFonts w:ascii="Arial" w:hAnsi="Arial" w:cs="Arial"/>
          <w:color w:val="000000" w:themeColor="text1"/>
          <w:w w:val="115"/>
          <w:sz w:val="24"/>
          <w:szCs w:val="24"/>
          <w:lang w:val="pt-BR"/>
        </w:rPr>
        <w:t>.</w:t>
      </w:r>
    </w:p>
    <w:p w14:paraId="1E645233" w14:textId="47097519" w:rsidR="0022107B" w:rsidRDefault="0022107B" w:rsidP="00E102A5">
      <w:pPr>
        <w:spacing w:line="360" w:lineRule="auto"/>
        <w:ind w:right="1213"/>
        <w:jc w:val="both"/>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ab/>
        <w:t xml:space="preserve">Em uma </w:t>
      </w:r>
      <w:r w:rsidR="00DD2A33">
        <w:rPr>
          <w:rFonts w:ascii="Arial" w:hAnsi="Arial" w:cs="Arial"/>
          <w:color w:val="000000" w:themeColor="text1"/>
          <w:w w:val="115"/>
          <w:sz w:val="24"/>
          <w:szCs w:val="24"/>
          <w:lang w:val="pt-BR"/>
        </w:rPr>
        <w:t>análise</w:t>
      </w:r>
      <w:r>
        <w:rPr>
          <w:rFonts w:ascii="Arial" w:hAnsi="Arial" w:cs="Arial"/>
          <w:color w:val="000000" w:themeColor="text1"/>
          <w:w w:val="115"/>
          <w:sz w:val="24"/>
          <w:szCs w:val="24"/>
          <w:lang w:val="pt-BR"/>
        </w:rPr>
        <w:t xml:space="preserve"> junto aos canais de comunicação e publicações </w:t>
      </w:r>
      <w:r w:rsidR="00E203DD">
        <w:rPr>
          <w:rFonts w:ascii="Arial" w:hAnsi="Arial" w:cs="Arial"/>
          <w:color w:val="000000" w:themeColor="text1"/>
          <w:w w:val="115"/>
          <w:sz w:val="24"/>
          <w:szCs w:val="24"/>
          <w:lang w:val="pt-BR"/>
        </w:rPr>
        <w:t>dos potenciais concorrentes</w:t>
      </w:r>
      <w:r>
        <w:rPr>
          <w:rFonts w:ascii="Arial" w:hAnsi="Arial" w:cs="Arial"/>
          <w:color w:val="000000" w:themeColor="text1"/>
          <w:w w:val="115"/>
          <w:sz w:val="24"/>
          <w:szCs w:val="24"/>
          <w:lang w:val="pt-BR"/>
        </w:rPr>
        <w:t>, fo</w:t>
      </w:r>
      <w:r w:rsidR="005616D6">
        <w:rPr>
          <w:rFonts w:ascii="Arial" w:hAnsi="Arial" w:cs="Arial"/>
          <w:color w:val="000000" w:themeColor="text1"/>
          <w:w w:val="115"/>
          <w:sz w:val="24"/>
          <w:szCs w:val="24"/>
          <w:lang w:val="pt-BR"/>
        </w:rPr>
        <w:t>ram</w:t>
      </w:r>
      <w:r>
        <w:rPr>
          <w:rFonts w:ascii="Arial" w:hAnsi="Arial" w:cs="Arial"/>
          <w:color w:val="000000" w:themeColor="text1"/>
          <w:w w:val="115"/>
          <w:sz w:val="24"/>
          <w:szCs w:val="24"/>
          <w:lang w:val="pt-BR"/>
        </w:rPr>
        <w:t xml:space="preserve"> pontua</w:t>
      </w:r>
      <w:r w:rsidR="005616D6">
        <w:rPr>
          <w:rFonts w:ascii="Arial" w:hAnsi="Arial" w:cs="Arial"/>
          <w:color w:val="000000" w:themeColor="text1"/>
          <w:w w:val="115"/>
          <w:sz w:val="24"/>
          <w:szCs w:val="24"/>
          <w:lang w:val="pt-BR"/>
        </w:rPr>
        <w:t>s</w:t>
      </w:r>
      <w:r>
        <w:rPr>
          <w:rFonts w:ascii="Arial" w:hAnsi="Arial" w:cs="Arial"/>
          <w:color w:val="000000" w:themeColor="text1"/>
          <w:w w:val="115"/>
          <w:sz w:val="24"/>
          <w:szCs w:val="24"/>
          <w:lang w:val="pt-BR"/>
        </w:rPr>
        <w:t xml:space="preserve"> suas forças e fraquezas.</w:t>
      </w:r>
    </w:p>
    <w:p w14:paraId="3E987227" w14:textId="79601CAE" w:rsidR="0022107B" w:rsidRDefault="0022107B" w:rsidP="00E102A5">
      <w:pPr>
        <w:spacing w:line="360" w:lineRule="auto"/>
        <w:ind w:right="1213"/>
        <w:jc w:val="both"/>
        <w:rPr>
          <w:rFonts w:ascii="Arial" w:hAnsi="Arial" w:cs="Arial"/>
          <w:color w:val="000000" w:themeColor="text1"/>
          <w:w w:val="115"/>
          <w:sz w:val="24"/>
          <w:szCs w:val="24"/>
          <w:lang w:val="pt-BR"/>
        </w:rPr>
      </w:pPr>
    </w:p>
    <w:p w14:paraId="7739293B" w14:textId="4EE4A5DD" w:rsidR="0022107B" w:rsidRDefault="0022107B" w:rsidP="00E102A5">
      <w:pPr>
        <w:spacing w:line="360" w:lineRule="auto"/>
        <w:ind w:right="1213"/>
        <w:jc w:val="both"/>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Aventa:</w:t>
      </w:r>
    </w:p>
    <w:p w14:paraId="34BC00CD" w14:textId="01A4A0BC" w:rsidR="0022107B" w:rsidRDefault="0022107B" w:rsidP="00E102A5">
      <w:pPr>
        <w:spacing w:line="360" w:lineRule="auto"/>
        <w:ind w:right="1213"/>
        <w:jc w:val="both"/>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ab/>
        <w:t>Forças</w:t>
      </w:r>
    </w:p>
    <w:p w14:paraId="701C93A3" w14:textId="37D4D78C" w:rsidR="0022107B" w:rsidRDefault="0022107B" w:rsidP="0022107B">
      <w:pPr>
        <w:spacing w:line="360" w:lineRule="auto"/>
        <w:ind w:right="1213"/>
        <w:rPr>
          <w:rFonts w:ascii="Arial" w:hAnsi="Arial" w:cs="Arial"/>
          <w:color w:val="000000" w:themeColor="text1"/>
          <w:w w:val="115"/>
          <w:lang w:val="pt-BR"/>
        </w:rPr>
      </w:pPr>
      <w:r>
        <w:rPr>
          <w:rFonts w:ascii="Arial" w:hAnsi="Arial" w:cs="Arial"/>
          <w:color w:val="000000" w:themeColor="text1"/>
          <w:w w:val="115"/>
          <w:lang w:val="pt-BR"/>
        </w:rPr>
        <w:t xml:space="preserve">- </w:t>
      </w:r>
      <w:r w:rsidRPr="00A27F05">
        <w:rPr>
          <w:rFonts w:ascii="Arial" w:hAnsi="Arial" w:cs="Arial"/>
          <w:color w:val="000000" w:themeColor="text1"/>
          <w:w w:val="115"/>
          <w:lang w:val="pt-BR"/>
        </w:rPr>
        <w:t>Grande variedade de equipamentos</w:t>
      </w:r>
      <w:r w:rsidR="005311DB">
        <w:rPr>
          <w:rFonts w:ascii="Arial" w:hAnsi="Arial" w:cs="Arial"/>
          <w:color w:val="000000" w:themeColor="text1"/>
          <w:w w:val="115"/>
          <w:lang w:val="pt-BR"/>
        </w:rPr>
        <w:t xml:space="preserve"> de solda e corte plasma manual</w:t>
      </w:r>
      <w:r>
        <w:rPr>
          <w:rFonts w:ascii="Arial" w:hAnsi="Arial" w:cs="Arial"/>
          <w:color w:val="000000" w:themeColor="text1"/>
          <w:w w:val="115"/>
          <w:lang w:val="pt-BR"/>
        </w:rPr>
        <w:t>.</w:t>
      </w:r>
    </w:p>
    <w:p w14:paraId="1358C523" w14:textId="77777777" w:rsidR="0022107B" w:rsidRDefault="0022107B" w:rsidP="0022107B">
      <w:pPr>
        <w:spacing w:line="360" w:lineRule="auto"/>
        <w:ind w:right="1213"/>
        <w:rPr>
          <w:rFonts w:ascii="Arial" w:hAnsi="Arial" w:cs="Arial"/>
          <w:color w:val="000000" w:themeColor="text1"/>
          <w:w w:val="115"/>
          <w:lang w:val="pt-BR"/>
        </w:rPr>
      </w:pPr>
      <w:r>
        <w:rPr>
          <w:rFonts w:ascii="Arial" w:hAnsi="Arial" w:cs="Arial"/>
          <w:color w:val="000000" w:themeColor="text1"/>
          <w:w w:val="115"/>
          <w:lang w:val="pt-BR"/>
        </w:rPr>
        <w:t>- Alugam células robóticas.</w:t>
      </w:r>
    </w:p>
    <w:p w14:paraId="4F8F7900" w14:textId="3BA76FAD" w:rsidR="0022107B" w:rsidRDefault="0022107B" w:rsidP="0022107B">
      <w:pPr>
        <w:spacing w:line="360" w:lineRule="auto"/>
        <w:ind w:right="1213"/>
        <w:rPr>
          <w:rFonts w:ascii="Arial" w:hAnsi="Arial" w:cs="Arial"/>
          <w:color w:val="000000" w:themeColor="text1"/>
          <w:w w:val="115"/>
          <w:lang w:val="pt-BR"/>
        </w:rPr>
      </w:pPr>
      <w:r>
        <w:rPr>
          <w:rFonts w:ascii="Arial" w:hAnsi="Arial" w:cs="Arial"/>
          <w:color w:val="000000" w:themeColor="text1"/>
          <w:w w:val="115"/>
          <w:lang w:val="pt-BR"/>
        </w:rPr>
        <w:t>- Variedade de fabricantes dos equipamentos a ser alugados</w:t>
      </w:r>
      <w:r w:rsidR="00E70CDB">
        <w:rPr>
          <w:rFonts w:ascii="Arial" w:hAnsi="Arial" w:cs="Arial"/>
          <w:color w:val="000000" w:themeColor="text1"/>
          <w:w w:val="115"/>
          <w:lang w:val="pt-BR"/>
        </w:rPr>
        <w:t>.</w:t>
      </w:r>
    </w:p>
    <w:p w14:paraId="330F6182" w14:textId="23B709AA" w:rsidR="0022107B" w:rsidRDefault="0022107B" w:rsidP="0022107B">
      <w:pPr>
        <w:spacing w:line="360" w:lineRule="auto"/>
        <w:ind w:right="1213"/>
        <w:jc w:val="both"/>
        <w:rPr>
          <w:rFonts w:ascii="Arial" w:hAnsi="Arial" w:cs="Arial"/>
          <w:color w:val="000000" w:themeColor="text1"/>
          <w:w w:val="115"/>
          <w:lang w:val="pt-BR"/>
        </w:rPr>
      </w:pPr>
      <w:r>
        <w:rPr>
          <w:rFonts w:ascii="Arial" w:hAnsi="Arial" w:cs="Arial"/>
          <w:color w:val="000000" w:themeColor="text1"/>
          <w:w w:val="115"/>
          <w:lang w:val="pt-BR"/>
        </w:rPr>
        <w:t>- Atendem todo o território brasileiro.</w:t>
      </w:r>
    </w:p>
    <w:p w14:paraId="3FFA8F88" w14:textId="0A613268" w:rsidR="0022107B" w:rsidRDefault="0022107B" w:rsidP="0022107B">
      <w:pPr>
        <w:spacing w:line="360" w:lineRule="auto"/>
        <w:ind w:right="1213"/>
        <w:jc w:val="both"/>
        <w:rPr>
          <w:rFonts w:ascii="Arial" w:hAnsi="Arial" w:cs="Arial"/>
          <w:color w:val="000000" w:themeColor="text1"/>
          <w:w w:val="115"/>
          <w:lang w:val="pt-BR"/>
        </w:rPr>
      </w:pPr>
    </w:p>
    <w:p w14:paraId="4DD7816B" w14:textId="0DD6CDC3" w:rsidR="0022107B" w:rsidRDefault="0022107B" w:rsidP="0022107B">
      <w:pPr>
        <w:spacing w:line="360" w:lineRule="auto"/>
        <w:ind w:right="1213"/>
        <w:jc w:val="both"/>
        <w:rPr>
          <w:rFonts w:ascii="Arial" w:hAnsi="Arial" w:cs="Arial"/>
          <w:color w:val="000000" w:themeColor="text1"/>
          <w:w w:val="115"/>
          <w:lang w:val="pt-BR"/>
        </w:rPr>
      </w:pPr>
      <w:r>
        <w:rPr>
          <w:rFonts w:ascii="Arial" w:hAnsi="Arial" w:cs="Arial"/>
          <w:color w:val="000000" w:themeColor="text1"/>
          <w:w w:val="115"/>
          <w:lang w:val="pt-BR"/>
        </w:rPr>
        <w:lastRenderedPageBreak/>
        <w:tab/>
      </w:r>
      <w:r w:rsidRPr="0022107B">
        <w:rPr>
          <w:rFonts w:ascii="Arial" w:hAnsi="Arial" w:cs="Arial"/>
          <w:color w:val="000000" w:themeColor="text1"/>
          <w:w w:val="115"/>
          <w:sz w:val="24"/>
          <w:szCs w:val="24"/>
          <w:lang w:val="pt-BR"/>
        </w:rPr>
        <w:t>Fraquezas</w:t>
      </w:r>
    </w:p>
    <w:p w14:paraId="1B6F42AA" w14:textId="13DC0967" w:rsidR="0022107B" w:rsidRDefault="0022107B" w:rsidP="0022107B">
      <w:pPr>
        <w:spacing w:line="360" w:lineRule="auto"/>
        <w:ind w:right="1213"/>
        <w:rPr>
          <w:rFonts w:ascii="Arial" w:hAnsi="Arial" w:cs="Arial"/>
          <w:color w:val="000000" w:themeColor="text1"/>
          <w:w w:val="115"/>
          <w:lang w:val="pt-BR"/>
        </w:rPr>
      </w:pPr>
      <w:r w:rsidRPr="00A15D6D">
        <w:rPr>
          <w:rFonts w:ascii="Arial" w:hAnsi="Arial" w:cs="Arial"/>
          <w:color w:val="000000" w:themeColor="text1"/>
          <w:w w:val="115"/>
          <w:lang w:val="pt-BR"/>
        </w:rPr>
        <w:t xml:space="preserve">- </w:t>
      </w:r>
      <w:r w:rsidR="00E70CDB" w:rsidRPr="00A15D6D">
        <w:rPr>
          <w:rFonts w:ascii="Arial" w:hAnsi="Arial" w:cs="Arial"/>
          <w:color w:val="000000" w:themeColor="text1"/>
          <w:w w:val="115"/>
          <w:lang w:val="pt-BR"/>
        </w:rPr>
        <w:t xml:space="preserve">Não está amostra valores de </w:t>
      </w:r>
      <w:r w:rsidR="00E70CDB">
        <w:rPr>
          <w:rFonts w:ascii="Arial" w:hAnsi="Arial" w:cs="Arial"/>
          <w:color w:val="000000" w:themeColor="text1"/>
          <w:w w:val="115"/>
          <w:lang w:val="pt-BR"/>
        </w:rPr>
        <w:t>aluguéis</w:t>
      </w:r>
      <w:r w:rsidR="00E70CDB" w:rsidRPr="00A15D6D">
        <w:rPr>
          <w:rFonts w:ascii="Arial" w:hAnsi="Arial" w:cs="Arial"/>
          <w:color w:val="000000" w:themeColor="text1"/>
          <w:w w:val="115"/>
          <w:lang w:val="pt-BR"/>
        </w:rPr>
        <w:t>.</w:t>
      </w:r>
    </w:p>
    <w:p w14:paraId="0E7FB17B" w14:textId="008EEDAA" w:rsidR="00736953" w:rsidRDefault="0022107B" w:rsidP="0022107B">
      <w:pPr>
        <w:spacing w:line="360" w:lineRule="auto"/>
        <w:ind w:right="1213"/>
        <w:rPr>
          <w:rFonts w:ascii="Arial" w:hAnsi="Arial" w:cs="Arial"/>
          <w:color w:val="000000" w:themeColor="text1"/>
          <w:w w:val="115"/>
          <w:lang w:val="pt-BR"/>
        </w:rPr>
      </w:pPr>
      <w:r>
        <w:rPr>
          <w:rFonts w:ascii="Arial" w:hAnsi="Arial" w:cs="Arial"/>
          <w:color w:val="000000" w:themeColor="text1"/>
          <w:w w:val="115"/>
          <w:lang w:val="pt-BR"/>
        </w:rPr>
        <w:t>- Ter que enviar e-mail para esperar retorno de valores.</w:t>
      </w:r>
    </w:p>
    <w:p w14:paraId="06403E38" w14:textId="2D7BC72E" w:rsidR="00C044F3" w:rsidRPr="0022107B" w:rsidRDefault="00C044F3" w:rsidP="0022107B">
      <w:pPr>
        <w:spacing w:line="360" w:lineRule="auto"/>
        <w:ind w:right="1213"/>
        <w:rPr>
          <w:rFonts w:ascii="Arial" w:hAnsi="Arial" w:cs="Arial"/>
          <w:color w:val="000000" w:themeColor="text1"/>
          <w:w w:val="115"/>
          <w:lang w:val="pt-BR"/>
        </w:rPr>
      </w:pPr>
      <w:r>
        <w:rPr>
          <w:rFonts w:ascii="Arial" w:hAnsi="Arial" w:cs="Arial"/>
          <w:color w:val="000000" w:themeColor="text1"/>
          <w:w w:val="115"/>
          <w:lang w:val="pt-BR"/>
        </w:rPr>
        <w:t>- Sem detalhes das regras de frete.</w:t>
      </w:r>
    </w:p>
    <w:p w14:paraId="699DCD5D" w14:textId="77777777" w:rsidR="0009454B" w:rsidRDefault="0009454B" w:rsidP="00E102A5">
      <w:pPr>
        <w:spacing w:line="360" w:lineRule="auto"/>
        <w:ind w:right="1213"/>
        <w:jc w:val="both"/>
        <w:rPr>
          <w:rFonts w:ascii="Arial" w:hAnsi="Arial" w:cs="Arial"/>
          <w:color w:val="000000" w:themeColor="text1"/>
          <w:w w:val="115"/>
          <w:sz w:val="24"/>
          <w:szCs w:val="24"/>
          <w:lang w:val="pt-BR"/>
        </w:rPr>
      </w:pPr>
    </w:p>
    <w:p w14:paraId="28965AEF" w14:textId="0D63EBC0" w:rsidR="003545AD" w:rsidRDefault="005311DB" w:rsidP="00AB0870">
      <w:pPr>
        <w:spacing w:line="360" w:lineRule="auto"/>
        <w:ind w:right="1213"/>
        <w:jc w:val="both"/>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Alugamáquinas:</w:t>
      </w:r>
    </w:p>
    <w:p w14:paraId="4D57EB55" w14:textId="276D9759" w:rsidR="005311DB" w:rsidRDefault="005311DB" w:rsidP="00AB0870">
      <w:pPr>
        <w:spacing w:line="360" w:lineRule="auto"/>
        <w:ind w:right="1213"/>
        <w:jc w:val="both"/>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ab/>
        <w:t>Forças</w:t>
      </w:r>
    </w:p>
    <w:p w14:paraId="79A746D2" w14:textId="6DAE3B8C" w:rsidR="005311DB" w:rsidRDefault="005311DB" w:rsidP="00AB0870">
      <w:pPr>
        <w:spacing w:line="360" w:lineRule="auto"/>
        <w:ind w:right="1213"/>
        <w:rPr>
          <w:rFonts w:ascii="Arial" w:hAnsi="Arial" w:cs="Arial"/>
          <w:color w:val="000000" w:themeColor="text1"/>
          <w:w w:val="115"/>
          <w:lang w:val="pt-BR"/>
        </w:rPr>
      </w:pPr>
      <w:r w:rsidRPr="00AB0870">
        <w:rPr>
          <w:rFonts w:ascii="Arial" w:hAnsi="Arial" w:cs="Arial"/>
          <w:color w:val="000000" w:themeColor="text1"/>
          <w:w w:val="115"/>
          <w:lang w:val="pt-BR"/>
        </w:rPr>
        <w:t>- Grande variedade de equipamentos de solda e corte plasma manual.</w:t>
      </w:r>
    </w:p>
    <w:p w14:paraId="502F5DFF" w14:textId="7A22E02B" w:rsidR="00AB0870" w:rsidRDefault="00AB0870" w:rsidP="00AB0870">
      <w:pPr>
        <w:spacing w:line="360" w:lineRule="auto"/>
        <w:ind w:right="1213"/>
        <w:rPr>
          <w:rFonts w:ascii="Arial" w:hAnsi="Arial" w:cs="Arial"/>
          <w:color w:val="000000" w:themeColor="text1"/>
          <w:w w:val="115"/>
          <w:lang w:val="pt-BR"/>
        </w:rPr>
      </w:pPr>
      <w:r>
        <w:rPr>
          <w:rFonts w:ascii="Arial" w:hAnsi="Arial" w:cs="Arial"/>
          <w:color w:val="000000" w:themeColor="text1"/>
          <w:w w:val="115"/>
          <w:lang w:val="pt-BR"/>
        </w:rPr>
        <w:t>- Pontos físicos da empresa em cidades estratégicas.</w:t>
      </w:r>
    </w:p>
    <w:p w14:paraId="26FEBE32" w14:textId="1B58D1D3" w:rsidR="00AB0870" w:rsidRDefault="00AB0870" w:rsidP="00AB0870">
      <w:pPr>
        <w:spacing w:line="360" w:lineRule="auto"/>
        <w:ind w:right="1213"/>
        <w:rPr>
          <w:rFonts w:ascii="Arial" w:hAnsi="Arial" w:cs="Arial"/>
          <w:color w:val="000000" w:themeColor="text1"/>
          <w:w w:val="115"/>
          <w:lang w:val="pt-BR"/>
        </w:rPr>
      </w:pPr>
      <w:r>
        <w:rPr>
          <w:rFonts w:ascii="Arial" w:hAnsi="Arial" w:cs="Arial"/>
          <w:color w:val="000000" w:themeColor="text1"/>
          <w:w w:val="115"/>
          <w:lang w:val="pt-BR"/>
        </w:rPr>
        <w:t>- Um pioneiro desse mercado de locações de máquinas de solda.</w:t>
      </w:r>
    </w:p>
    <w:p w14:paraId="3976572E" w14:textId="0BFB5D26" w:rsidR="00AB0870" w:rsidRDefault="00AB0870" w:rsidP="00AB0870">
      <w:pPr>
        <w:spacing w:line="360" w:lineRule="auto"/>
        <w:ind w:right="1213"/>
        <w:rPr>
          <w:rFonts w:ascii="Arial" w:hAnsi="Arial" w:cs="Arial"/>
          <w:color w:val="000000" w:themeColor="text1"/>
          <w:w w:val="115"/>
          <w:lang w:val="pt-BR"/>
        </w:rPr>
      </w:pPr>
    </w:p>
    <w:p w14:paraId="0DB1D056" w14:textId="0369C32A" w:rsidR="00AB0870" w:rsidRDefault="00AB0870" w:rsidP="00E70CDB">
      <w:pPr>
        <w:spacing w:line="360" w:lineRule="auto"/>
        <w:ind w:right="1213" w:firstLine="720"/>
        <w:jc w:val="both"/>
        <w:rPr>
          <w:rFonts w:ascii="Arial" w:hAnsi="Arial" w:cs="Arial"/>
          <w:color w:val="000000" w:themeColor="text1"/>
          <w:w w:val="115"/>
          <w:sz w:val="24"/>
          <w:szCs w:val="24"/>
          <w:lang w:val="pt-BR"/>
        </w:rPr>
      </w:pPr>
      <w:r w:rsidRPr="0022107B">
        <w:rPr>
          <w:rFonts w:ascii="Arial" w:hAnsi="Arial" w:cs="Arial"/>
          <w:color w:val="000000" w:themeColor="text1"/>
          <w:w w:val="115"/>
          <w:sz w:val="24"/>
          <w:szCs w:val="24"/>
          <w:lang w:val="pt-BR"/>
        </w:rPr>
        <w:t>Fraquezas</w:t>
      </w:r>
    </w:p>
    <w:p w14:paraId="0B70C541" w14:textId="6F7FDAFB" w:rsidR="00E70CDB" w:rsidRDefault="00E70CDB" w:rsidP="00E70CDB">
      <w:pPr>
        <w:spacing w:line="360" w:lineRule="auto"/>
        <w:ind w:right="1213"/>
        <w:jc w:val="both"/>
        <w:rPr>
          <w:rFonts w:ascii="Arial" w:hAnsi="Arial" w:cs="Arial"/>
          <w:color w:val="000000" w:themeColor="text1"/>
          <w:w w:val="115"/>
          <w:lang w:val="pt-BR"/>
        </w:rPr>
      </w:pPr>
      <w:r>
        <w:rPr>
          <w:rFonts w:ascii="Arial" w:hAnsi="Arial" w:cs="Arial"/>
          <w:color w:val="000000" w:themeColor="text1"/>
          <w:w w:val="115"/>
          <w:lang w:val="pt-BR"/>
        </w:rPr>
        <w:t xml:space="preserve">- </w:t>
      </w:r>
      <w:r w:rsidRPr="00A15D6D">
        <w:rPr>
          <w:rFonts w:ascii="Arial" w:hAnsi="Arial" w:cs="Arial"/>
          <w:color w:val="000000" w:themeColor="text1"/>
          <w:w w:val="115"/>
          <w:lang w:val="pt-BR"/>
        </w:rPr>
        <w:t xml:space="preserve">Não está amostra valores de </w:t>
      </w:r>
      <w:r>
        <w:rPr>
          <w:rFonts w:ascii="Arial" w:hAnsi="Arial" w:cs="Arial"/>
          <w:color w:val="000000" w:themeColor="text1"/>
          <w:w w:val="115"/>
          <w:lang w:val="pt-BR"/>
        </w:rPr>
        <w:t>aluguéis</w:t>
      </w:r>
      <w:r w:rsidRPr="00A15D6D">
        <w:rPr>
          <w:rFonts w:ascii="Arial" w:hAnsi="Arial" w:cs="Arial"/>
          <w:color w:val="000000" w:themeColor="text1"/>
          <w:w w:val="115"/>
          <w:lang w:val="pt-BR"/>
        </w:rPr>
        <w:t>.</w:t>
      </w:r>
    </w:p>
    <w:p w14:paraId="79922D15" w14:textId="19B974A4" w:rsidR="00AB0870" w:rsidRDefault="00AB0870" w:rsidP="00AB0870">
      <w:pPr>
        <w:spacing w:line="360" w:lineRule="auto"/>
        <w:ind w:right="1213"/>
        <w:rPr>
          <w:rFonts w:ascii="Arial" w:hAnsi="Arial" w:cs="Arial"/>
          <w:color w:val="000000" w:themeColor="text1"/>
          <w:w w:val="115"/>
          <w:lang w:val="pt-BR"/>
        </w:rPr>
      </w:pPr>
      <w:r w:rsidRPr="00A15D6D">
        <w:rPr>
          <w:rFonts w:ascii="Arial" w:hAnsi="Arial" w:cs="Arial"/>
          <w:color w:val="000000" w:themeColor="text1"/>
          <w:w w:val="115"/>
          <w:lang w:val="pt-BR"/>
        </w:rPr>
        <w:t xml:space="preserve">- </w:t>
      </w:r>
      <w:r w:rsidR="00944E46">
        <w:rPr>
          <w:rFonts w:ascii="Arial" w:hAnsi="Arial" w:cs="Arial"/>
          <w:color w:val="000000" w:themeColor="text1"/>
          <w:w w:val="115"/>
          <w:lang w:val="pt-BR"/>
        </w:rPr>
        <w:t>Difícil acesso ao processo de locação dos equipamentos.</w:t>
      </w:r>
    </w:p>
    <w:p w14:paraId="453141B0" w14:textId="598DC474" w:rsidR="00AB0870" w:rsidRDefault="00AB0870" w:rsidP="00AB0870">
      <w:pPr>
        <w:spacing w:line="360" w:lineRule="auto"/>
        <w:ind w:right="1213"/>
        <w:rPr>
          <w:rFonts w:ascii="Arial" w:hAnsi="Arial" w:cs="Arial"/>
          <w:color w:val="000000" w:themeColor="text1"/>
          <w:w w:val="115"/>
          <w:lang w:val="pt-BR"/>
        </w:rPr>
      </w:pPr>
      <w:r>
        <w:rPr>
          <w:rFonts w:ascii="Arial" w:hAnsi="Arial" w:cs="Arial"/>
          <w:color w:val="000000" w:themeColor="text1"/>
          <w:w w:val="115"/>
          <w:lang w:val="pt-BR"/>
        </w:rPr>
        <w:t xml:space="preserve">- </w:t>
      </w:r>
      <w:r w:rsidR="00944E46">
        <w:rPr>
          <w:rFonts w:ascii="Arial" w:hAnsi="Arial" w:cs="Arial"/>
          <w:color w:val="000000" w:themeColor="text1"/>
          <w:w w:val="115"/>
          <w:lang w:val="pt-BR"/>
        </w:rPr>
        <w:t xml:space="preserve">Ter que entrar em contato por e-mail ou formulário via site para realizar cotações de </w:t>
      </w:r>
      <w:r w:rsidR="007A6A02">
        <w:rPr>
          <w:rFonts w:ascii="Arial" w:hAnsi="Arial" w:cs="Arial"/>
          <w:color w:val="000000" w:themeColor="text1"/>
          <w:w w:val="115"/>
          <w:lang w:val="pt-BR"/>
        </w:rPr>
        <w:t>aluguéis</w:t>
      </w:r>
      <w:r w:rsidR="00944E46">
        <w:rPr>
          <w:rFonts w:ascii="Arial" w:hAnsi="Arial" w:cs="Arial"/>
          <w:color w:val="000000" w:themeColor="text1"/>
          <w:w w:val="115"/>
          <w:lang w:val="pt-BR"/>
        </w:rPr>
        <w:t>.</w:t>
      </w:r>
    </w:p>
    <w:p w14:paraId="2EB679A6" w14:textId="387F23D8" w:rsidR="00C044F3" w:rsidRDefault="00C044F3" w:rsidP="00AB0870">
      <w:pPr>
        <w:spacing w:line="360" w:lineRule="auto"/>
        <w:ind w:right="1213"/>
        <w:rPr>
          <w:rFonts w:ascii="Arial" w:hAnsi="Arial" w:cs="Arial"/>
          <w:color w:val="000000" w:themeColor="text1"/>
          <w:w w:val="115"/>
          <w:lang w:val="pt-BR"/>
        </w:rPr>
      </w:pPr>
      <w:r>
        <w:rPr>
          <w:rFonts w:ascii="Arial" w:hAnsi="Arial" w:cs="Arial"/>
          <w:color w:val="000000" w:themeColor="text1"/>
          <w:w w:val="115"/>
          <w:lang w:val="pt-BR"/>
        </w:rPr>
        <w:t>- Sem detalhes das regras de frete.</w:t>
      </w:r>
    </w:p>
    <w:p w14:paraId="25A460BE" w14:textId="2E202022" w:rsidR="007A6A02" w:rsidRDefault="007A6A02" w:rsidP="00AB0870">
      <w:pPr>
        <w:spacing w:line="360" w:lineRule="auto"/>
        <w:ind w:right="1213"/>
        <w:rPr>
          <w:rFonts w:ascii="Arial" w:hAnsi="Arial" w:cs="Arial"/>
          <w:color w:val="000000" w:themeColor="text1"/>
          <w:w w:val="115"/>
          <w:lang w:val="pt-BR"/>
        </w:rPr>
      </w:pPr>
    </w:p>
    <w:p w14:paraId="217D7A4A" w14:textId="06BE17A7" w:rsidR="007A6A02" w:rsidRDefault="007A6A02" w:rsidP="00AB0870">
      <w:pPr>
        <w:spacing w:line="360" w:lineRule="auto"/>
        <w:ind w:right="1213"/>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Alusolda:</w:t>
      </w:r>
    </w:p>
    <w:p w14:paraId="6A823CF9" w14:textId="77777777" w:rsidR="007A6A02" w:rsidRDefault="007A6A02" w:rsidP="007A6A02">
      <w:pPr>
        <w:spacing w:line="360" w:lineRule="auto"/>
        <w:ind w:right="1213" w:firstLine="720"/>
        <w:jc w:val="both"/>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Forças</w:t>
      </w:r>
    </w:p>
    <w:p w14:paraId="216A09C8" w14:textId="77777777" w:rsidR="007A6A02" w:rsidRDefault="007A6A02" w:rsidP="007A6A02">
      <w:pPr>
        <w:spacing w:line="360" w:lineRule="auto"/>
        <w:ind w:right="1213"/>
        <w:rPr>
          <w:rFonts w:ascii="Arial" w:hAnsi="Arial" w:cs="Arial"/>
          <w:color w:val="000000" w:themeColor="text1"/>
          <w:w w:val="115"/>
          <w:lang w:val="pt-BR"/>
        </w:rPr>
      </w:pPr>
      <w:r w:rsidRPr="00AB0870">
        <w:rPr>
          <w:rFonts w:ascii="Arial" w:hAnsi="Arial" w:cs="Arial"/>
          <w:color w:val="000000" w:themeColor="text1"/>
          <w:w w:val="115"/>
          <w:lang w:val="pt-BR"/>
        </w:rPr>
        <w:t>- Grande variedade de equipamentos de solda e corte plasma manual.</w:t>
      </w:r>
    </w:p>
    <w:p w14:paraId="7C05F1A7" w14:textId="53F00CB7" w:rsidR="007A6A02" w:rsidRDefault="007A6A02" w:rsidP="007A6A02">
      <w:pPr>
        <w:spacing w:line="360" w:lineRule="auto"/>
        <w:ind w:right="1213"/>
        <w:rPr>
          <w:rFonts w:ascii="Arial" w:hAnsi="Arial" w:cs="Arial"/>
          <w:color w:val="000000" w:themeColor="text1"/>
          <w:w w:val="115"/>
          <w:lang w:val="pt-BR"/>
        </w:rPr>
      </w:pPr>
      <w:r>
        <w:rPr>
          <w:rFonts w:ascii="Arial" w:hAnsi="Arial" w:cs="Arial"/>
          <w:color w:val="000000" w:themeColor="text1"/>
          <w:w w:val="115"/>
          <w:lang w:val="pt-BR"/>
        </w:rPr>
        <w:t xml:space="preserve">- </w:t>
      </w:r>
      <w:r w:rsidR="005A240A">
        <w:rPr>
          <w:rFonts w:ascii="Arial" w:hAnsi="Arial" w:cs="Arial"/>
          <w:color w:val="000000" w:themeColor="text1"/>
          <w:w w:val="115"/>
          <w:lang w:val="pt-BR"/>
        </w:rPr>
        <w:t>Atendem todo o território brasileiro.</w:t>
      </w:r>
    </w:p>
    <w:p w14:paraId="3B24A40B" w14:textId="3A4822AC" w:rsidR="00E70CDB" w:rsidRDefault="00E70CDB" w:rsidP="007A6A02">
      <w:pPr>
        <w:spacing w:line="360" w:lineRule="auto"/>
        <w:ind w:right="1213"/>
        <w:rPr>
          <w:rFonts w:ascii="Arial" w:hAnsi="Arial" w:cs="Arial"/>
          <w:color w:val="000000" w:themeColor="text1"/>
          <w:w w:val="115"/>
          <w:lang w:val="pt-BR"/>
        </w:rPr>
      </w:pPr>
      <w:r>
        <w:rPr>
          <w:rFonts w:ascii="Arial" w:hAnsi="Arial" w:cs="Arial"/>
          <w:color w:val="000000" w:themeColor="text1"/>
          <w:w w:val="115"/>
          <w:lang w:val="pt-BR"/>
        </w:rPr>
        <w:t>- Fluxo de aluguéis de equipamentos parecido como se fosse comprar um item em uma loja virtual.</w:t>
      </w:r>
    </w:p>
    <w:p w14:paraId="32C8C5CF" w14:textId="2B95CA55" w:rsidR="00E70CDB" w:rsidRDefault="00E70CDB" w:rsidP="007A6A02">
      <w:pPr>
        <w:spacing w:line="360" w:lineRule="auto"/>
        <w:ind w:right="1213"/>
        <w:rPr>
          <w:rFonts w:ascii="Arial" w:hAnsi="Arial" w:cs="Arial"/>
          <w:color w:val="000000" w:themeColor="text1"/>
          <w:w w:val="115"/>
          <w:lang w:val="pt-BR"/>
        </w:rPr>
      </w:pPr>
      <w:r>
        <w:rPr>
          <w:rFonts w:ascii="Arial" w:hAnsi="Arial" w:cs="Arial"/>
          <w:color w:val="000000" w:themeColor="text1"/>
          <w:w w:val="115"/>
          <w:lang w:val="pt-BR"/>
        </w:rPr>
        <w:t>- Variedade de fabricantes dos equipamentos a ser alugados.</w:t>
      </w:r>
    </w:p>
    <w:p w14:paraId="2C7FE311" w14:textId="77777777" w:rsidR="00E70CDB" w:rsidRDefault="00E70CDB" w:rsidP="007A6A02">
      <w:pPr>
        <w:spacing w:line="360" w:lineRule="auto"/>
        <w:ind w:right="1213"/>
        <w:rPr>
          <w:rFonts w:ascii="Arial" w:hAnsi="Arial" w:cs="Arial"/>
          <w:color w:val="000000" w:themeColor="text1"/>
          <w:w w:val="115"/>
          <w:lang w:val="pt-BR"/>
        </w:rPr>
      </w:pPr>
    </w:p>
    <w:p w14:paraId="1C25F0F7" w14:textId="77777777" w:rsidR="00E70CDB" w:rsidRDefault="00E70CDB" w:rsidP="00E70CDB">
      <w:pPr>
        <w:spacing w:line="360" w:lineRule="auto"/>
        <w:ind w:right="1213"/>
        <w:jc w:val="both"/>
        <w:rPr>
          <w:rFonts w:ascii="Arial" w:hAnsi="Arial" w:cs="Arial"/>
          <w:color w:val="000000" w:themeColor="text1"/>
          <w:w w:val="115"/>
          <w:lang w:val="pt-BR"/>
        </w:rPr>
      </w:pPr>
      <w:r>
        <w:rPr>
          <w:rFonts w:ascii="Arial" w:hAnsi="Arial" w:cs="Arial"/>
          <w:color w:val="000000" w:themeColor="text1"/>
          <w:w w:val="115"/>
          <w:lang w:val="pt-BR"/>
        </w:rPr>
        <w:tab/>
      </w:r>
      <w:r w:rsidRPr="0022107B">
        <w:rPr>
          <w:rFonts w:ascii="Arial" w:hAnsi="Arial" w:cs="Arial"/>
          <w:color w:val="000000" w:themeColor="text1"/>
          <w:w w:val="115"/>
          <w:sz w:val="24"/>
          <w:szCs w:val="24"/>
          <w:lang w:val="pt-BR"/>
        </w:rPr>
        <w:t>Fraquezas</w:t>
      </w:r>
    </w:p>
    <w:p w14:paraId="7699EB79" w14:textId="063B275A" w:rsidR="00E70CDB" w:rsidRDefault="00E70CDB" w:rsidP="00E70CDB">
      <w:pPr>
        <w:spacing w:line="360" w:lineRule="auto"/>
        <w:ind w:right="1213"/>
        <w:rPr>
          <w:rFonts w:ascii="Arial" w:hAnsi="Arial" w:cs="Arial"/>
          <w:color w:val="000000" w:themeColor="text1"/>
          <w:w w:val="115"/>
          <w:lang w:val="pt-BR"/>
        </w:rPr>
      </w:pPr>
      <w:r w:rsidRPr="00A15D6D">
        <w:rPr>
          <w:rFonts w:ascii="Arial" w:hAnsi="Arial" w:cs="Arial"/>
          <w:color w:val="000000" w:themeColor="text1"/>
          <w:w w:val="115"/>
          <w:lang w:val="pt-BR"/>
        </w:rPr>
        <w:t xml:space="preserve">- Não está amostra valores de </w:t>
      </w:r>
      <w:r>
        <w:rPr>
          <w:rFonts w:ascii="Arial" w:hAnsi="Arial" w:cs="Arial"/>
          <w:color w:val="000000" w:themeColor="text1"/>
          <w:w w:val="115"/>
          <w:lang w:val="pt-BR"/>
        </w:rPr>
        <w:t>aluguéis</w:t>
      </w:r>
      <w:r w:rsidRPr="00A15D6D">
        <w:rPr>
          <w:rFonts w:ascii="Arial" w:hAnsi="Arial" w:cs="Arial"/>
          <w:color w:val="000000" w:themeColor="text1"/>
          <w:w w:val="115"/>
          <w:lang w:val="pt-BR"/>
        </w:rPr>
        <w:t>.</w:t>
      </w:r>
    </w:p>
    <w:p w14:paraId="459E2028" w14:textId="4EBCC199" w:rsidR="007A6A02" w:rsidRDefault="00E70CDB" w:rsidP="00E70CDB">
      <w:pPr>
        <w:spacing w:line="360" w:lineRule="auto"/>
        <w:ind w:right="1213"/>
        <w:rPr>
          <w:rFonts w:ascii="Arial" w:hAnsi="Arial" w:cs="Arial"/>
          <w:color w:val="000000" w:themeColor="text1"/>
          <w:w w:val="115"/>
          <w:lang w:val="pt-BR"/>
        </w:rPr>
      </w:pPr>
      <w:r>
        <w:rPr>
          <w:rFonts w:ascii="Arial" w:hAnsi="Arial" w:cs="Arial"/>
          <w:color w:val="000000" w:themeColor="text1"/>
          <w:w w:val="115"/>
          <w:lang w:val="pt-BR"/>
        </w:rPr>
        <w:t>- Ter que enviar e-mail para esperar retorno de valores.</w:t>
      </w:r>
    </w:p>
    <w:p w14:paraId="3A5BFA73" w14:textId="5B5972EB" w:rsidR="00C044F3" w:rsidRDefault="00C044F3" w:rsidP="00E70CDB">
      <w:pPr>
        <w:spacing w:line="360" w:lineRule="auto"/>
        <w:ind w:right="1213"/>
        <w:rPr>
          <w:rFonts w:ascii="Arial" w:hAnsi="Arial" w:cs="Arial"/>
          <w:color w:val="000000" w:themeColor="text1"/>
          <w:w w:val="115"/>
          <w:lang w:val="pt-BR"/>
        </w:rPr>
      </w:pPr>
      <w:r>
        <w:rPr>
          <w:rFonts w:ascii="Arial" w:hAnsi="Arial" w:cs="Arial"/>
          <w:color w:val="000000" w:themeColor="text1"/>
          <w:w w:val="115"/>
          <w:lang w:val="pt-BR"/>
        </w:rPr>
        <w:t>- Sem detalhes das regras de frete.</w:t>
      </w:r>
    </w:p>
    <w:p w14:paraId="119A8EB2" w14:textId="7160F6A9" w:rsidR="00635F7C" w:rsidRDefault="00635F7C" w:rsidP="00E70CDB">
      <w:pPr>
        <w:spacing w:line="360" w:lineRule="auto"/>
        <w:ind w:right="1213"/>
        <w:rPr>
          <w:rFonts w:ascii="Arial" w:hAnsi="Arial" w:cs="Arial"/>
          <w:color w:val="000000" w:themeColor="text1"/>
          <w:w w:val="115"/>
          <w:lang w:val="pt-BR"/>
        </w:rPr>
      </w:pPr>
    </w:p>
    <w:p w14:paraId="6FC98793" w14:textId="0F9DA9CD" w:rsidR="005B69BF" w:rsidRDefault="00635F7C" w:rsidP="007F6750">
      <w:pPr>
        <w:spacing w:line="360" w:lineRule="auto"/>
        <w:ind w:right="1213"/>
        <w:rPr>
          <w:rFonts w:ascii="Arial" w:hAnsi="Arial" w:cs="Arial"/>
          <w:color w:val="000000" w:themeColor="text1"/>
          <w:w w:val="115"/>
          <w:lang w:val="pt-BR"/>
        </w:rPr>
      </w:pPr>
      <w:r>
        <w:rPr>
          <w:rFonts w:ascii="Arial" w:hAnsi="Arial" w:cs="Arial"/>
          <w:color w:val="000000" w:themeColor="text1"/>
          <w:w w:val="115"/>
          <w:lang w:val="pt-BR"/>
        </w:rPr>
        <w:tab/>
      </w:r>
      <w:r w:rsidR="00A13176">
        <w:rPr>
          <w:rFonts w:ascii="Arial" w:hAnsi="Arial" w:cs="Arial"/>
          <w:color w:val="000000" w:themeColor="text1"/>
          <w:w w:val="115"/>
          <w:sz w:val="24"/>
          <w:szCs w:val="24"/>
          <w:lang w:val="pt-BR"/>
        </w:rPr>
        <w:t xml:space="preserve">Uma boa inspiração para o </w:t>
      </w:r>
      <w:r w:rsidR="007F6750">
        <w:rPr>
          <w:rFonts w:ascii="Arial" w:hAnsi="Arial" w:cs="Arial"/>
          <w:color w:val="000000" w:themeColor="text1"/>
          <w:w w:val="115"/>
          <w:sz w:val="24"/>
          <w:szCs w:val="24"/>
          <w:lang w:val="pt-BR"/>
        </w:rPr>
        <w:t>negócio</w:t>
      </w:r>
      <w:r w:rsidR="00A13176">
        <w:rPr>
          <w:rFonts w:ascii="Arial" w:hAnsi="Arial" w:cs="Arial"/>
          <w:color w:val="000000" w:themeColor="text1"/>
          <w:w w:val="115"/>
          <w:sz w:val="24"/>
          <w:szCs w:val="24"/>
          <w:lang w:val="pt-BR"/>
        </w:rPr>
        <w:t xml:space="preserve"> de locação digital de equipamentos de solda </w:t>
      </w:r>
      <w:r w:rsidR="007351F8">
        <w:rPr>
          <w:rFonts w:ascii="Arial" w:hAnsi="Arial" w:cs="Arial"/>
          <w:color w:val="000000" w:themeColor="text1"/>
          <w:w w:val="115"/>
          <w:sz w:val="24"/>
          <w:szCs w:val="24"/>
          <w:lang w:val="pt-BR"/>
        </w:rPr>
        <w:t>e corte plasma manual, são as empresas Alusolda e Aventa, pelas suas diversidades e por terem uma boa trajetória nesse mercado de locação de equipamentos.</w:t>
      </w:r>
    </w:p>
    <w:p w14:paraId="04F65946" w14:textId="77777777" w:rsidR="007F6750" w:rsidRPr="007F6750" w:rsidRDefault="007F6750" w:rsidP="007F6750">
      <w:pPr>
        <w:spacing w:line="360" w:lineRule="auto"/>
        <w:ind w:right="1213"/>
        <w:rPr>
          <w:rFonts w:ascii="Arial" w:hAnsi="Arial" w:cs="Arial"/>
          <w:color w:val="000000" w:themeColor="text1"/>
          <w:w w:val="115"/>
          <w:lang w:val="pt-BR"/>
        </w:rPr>
      </w:pPr>
    </w:p>
    <w:p w14:paraId="4EB154AD" w14:textId="6A34CCBD" w:rsidR="00662823" w:rsidRPr="00662823" w:rsidRDefault="00662823" w:rsidP="007265AF">
      <w:pPr>
        <w:pStyle w:val="Ttulo1"/>
        <w:rPr>
          <w:sz w:val="50"/>
          <w:szCs w:val="50"/>
          <w:lang w:val="pt-BR"/>
          <w14:textFill>
            <w14:solidFill>
              <w14:srgbClr w14:val="8A7843"/>
            </w14:solidFill>
          </w14:textFill>
        </w:rPr>
      </w:pPr>
      <w:bookmarkStart w:id="46" w:name="_Toc98512756"/>
      <w:r w:rsidRPr="00662823">
        <w:rPr>
          <w:lang w:val="pt-BR"/>
        </w:rPr>
        <w:lastRenderedPageBreak/>
        <w:t>REDE DE PARCEIROS ESTRATÉGICOS</w:t>
      </w:r>
      <w:bookmarkEnd w:id="46"/>
      <w:r w:rsidRPr="00662823">
        <w:rPr>
          <w:lang w:val="pt-BR"/>
        </w:rPr>
        <w:t xml:space="preserve"> </w:t>
      </w:r>
    </w:p>
    <w:p w14:paraId="7DBDA88D" w14:textId="39185049" w:rsidR="00942823" w:rsidRPr="00E203DD" w:rsidRDefault="00662823" w:rsidP="00E203DD">
      <w:pPr>
        <w:pStyle w:val="Corpodetexto"/>
        <w:tabs>
          <w:tab w:val="left" w:pos="9400"/>
        </w:tabs>
        <w:spacing w:before="6"/>
        <w:rPr>
          <w:sz w:val="100"/>
          <w:lang w:val="pt-BR"/>
        </w:rPr>
      </w:pPr>
      <w:r w:rsidRPr="00776713">
        <w:rPr>
          <w:noProof/>
          <w:lang w:val="pt-BR" w:eastAsia="pt-BR"/>
        </w:rPr>
        <mc:AlternateContent>
          <mc:Choice Requires="wps">
            <w:drawing>
              <wp:anchor distT="0" distB="0" distL="0" distR="0" simplePos="0" relativeHeight="251752448" behindDoc="0" locked="0" layoutInCell="1" allowOverlap="1" wp14:anchorId="1E8F0988" wp14:editId="706D5BAD">
                <wp:simplePos x="0" y="0"/>
                <wp:positionH relativeFrom="margin">
                  <wp:posOffset>108585</wp:posOffset>
                </wp:positionH>
                <wp:positionV relativeFrom="paragraph">
                  <wp:posOffset>384901</wp:posOffset>
                </wp:positionV>
                <wp:extent cx="1380744" cy="0"/>
                <wp:effectExtent l="0" t="19050" r="29210" b="19050"/>
                <wp:wrapNone/>
                <wp:docPr id="1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A8016" id="Line 2" o:spid="_x0000_s1026" style="position:absolute;z-index:25175244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mc:Fallback>
        </mc:AlternateContent>
      </w:r>
    </w:p>
    <w:p w14:paraId="20317723" w14:textId="62F3C275" w:rsidR="00942823" w:rsidRDefault="00942823" w:rsidP="00942823">
      <w:pPr>
        <w:spacing w:line="360" w:lineRule="auto"/>
        <w:ind w:right="1213"/>
        <w:jc w:val="both"/>
        <w:rPr>
          <w:rFonts w:ascii="Arial" w:hAnsi="Arial" w:cs="Arial"/>
          <w:color w:val="000000" w:themeColor="text1"/>
          <w:w w:val="115"/>
          <w:sz w:val="24"/>
          <w:szCs w:val="24"/>
          <w:lang w:val="pt-BR"/>
        </w:rPr>
      </w:pPr>
      <w:r>
        <w:rPr>
          <w:rFonts w:ascii="Arial" w:hAnsi="Arial" w:cs="Arial"/>
          <w:color w:val="FF0000"/>
          <w:w w:val="115"/>
          <w:sz w:val="24"/>
          <w:szCs w:val="24"/>
          <w:lang w:val="pt-BR"/>
        </w:rPr>
        <w:tab/>
      </w:r>
      <w:r w:rsidRPr="00942823">
        <w:rPr>
          <w:rFonts w:ascii="Arial" w:hAnsi="Arial" w:cs="Arial"/>
          <w:color w:val="000000" w:themeColor="text1"/>
          <w:w w:val="115"/>
          <w:sz w:val="24"/>
          <w:szCs w:val="24"/>
          <w:lang w:val="pt-BR"/>
        </w:rPr>
        <w:t>Parceiros que consideramos estratégicos seria a transportadora a qual trabalharia voltada para esse projeto de</w:t>
      </w:r>
      <w:r>
        <w:rPr>
          <w:rFonts w:ascii="Arial" w:hAnsi="Arial" w:cs="Arial"/>
          <w:color w:val="000000" w:themeColor="text1"/>
          <w:w w:val="115"/>
          <w:sz w:val="24"/>
          <w:szCs w:val="24"/>
          <w:lang w:val="pt-BR"/>
        </w:rPr>
        <w:t xml:space="preserve"> locações de equipamentos de solda e corte plasma manual, no caso a transportadora CCA Express, seria a </w:t>
      </w:r>
      <w:r w:rsidR="007B0ACA">
        <w:rPr>
          <w:rFonts w:ascii="Arial" w:hAnsi="Arial" w:cs="Arial"/>
          <w:color w:val="000000" w:themeColor="text1"/>
          <w:w w:val="115"/>
          <w:sz w:val="24"/>
          <w:szCs w:val="24"/>
          <w:lang w:val="pt-BR"/>
        </w:rPr>
        <w:t>responsável</w:t>
      </w:r>
      <w:r>
        <w:rPr>
          <w:rFonts w:ascii="Arial" w:hAnsi="Arial" w:cs="Arial"/>
          <w:color w:val="000000" w:themeColor="text1"/>
          <w:w w:val="115"/>
          <w:sz w:val="24"/>
          <w:szCs w:val="24"/>
          <w:lang w:val="pt-BR"/>
        </w:rPr>
        <w:t xml:space="preserve"> por </w:t>
      </w:r>
      <w:r w:rsidR="007B0ACA">
        <w:rPr>
          <w:rFonts w:ascii="Arial" w:hAnsi="Arial" w:cs="Arial"/>
          <w:color w:val="000000" w:themeColor="text1"/>
          <w:w w:val="115"/>
          <w:sz w:val="24"/>
          <w:szCs w:val="24"/>
          <w:lang w:val="pt-BR"/>
        </w:rPr>
        <w:t xml:space="preserve">coletar na empresa SUMIG, e ao </w:t>
      </w:r>
      <w:r w:rsidR="00701E1A">
        <w:rPr>
          <w:rFonts w:ascii="Arial" w:hAnsi="Arial" w:cs="Arial"/>
          <w:color w:val="000000" w:themeColor="text1"/>
          <w:w w:val="115"/>
          <w:sz w:val="24"/>
          <w:szCs w:val="24"/>
          <w:lang w:val="pt-BR"/>
        </w:rPr>
        <w:t>término</w:t>
      </w:r>
      <w:r w:rsidR="007B0ACA">
        <w:rPr>
          <w:rFonts w:ascii="Arial" w:hAnsi="Arial" w:cs="Arial"/>
          <w:color w:val="000000" w:themeColor="text1"/>
          <w:w w:val="115"/>
          <w:sz w:val="24"/>
          <w:szCs w:val="24"/>
          <w:lang w:val="pt-BR"/>
        </w:rPr>
        <w:t xml:space="preserve"> da locação solicitar a parceira CCA Express a coleta para o retorno do equipamento a empresa SUMIG.</w:t>
      </w:r>
    </w:p>
    <w:p w14:paraId="0CEE507A" w14:textId="25BB0F26" w:rsidR="00724362" w:rsidRDefault="001B7D83" w:rsidP="00724362">
      <w:pPr>
        <w:spacing w:line="360" w:lineRule="auto"/>
        <w:ind w:right="1213"/>
        <w:jc w:val="both"/>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ab/>
        <w:t xml:space="preserve">O serviço prestado pela parceira CCA Express é de fato muito importante por se tratar do único transporte expresso aéreo o qual realiza esse tipo de serviço para SUMIG, </w:t>
      </w:r>
      <w:r w:rsidR="00AF5F7D">
        <w:rPr>
          <w:rFonts w:ascii="Arial" w:hAnsi="Arial" w:cs="Arial"/>
          <w:color w:val="000000" w:themeColor="text1"/>
          <w:w w:val="115"/>
          <w:sz w:val="24"/>
          <w:szCs w:val="24"/>
          <w:lang w:val="pt-BR"/>
        </w:rPr>
        <w:t>teríamos total dependência desse parceiro no momento, teríamos uma possibilidade de substituição futura desse parceiro estratégico, porém iriamos perder a automação de contratações de fretes pois, teríamos que realizar todo o fluxo de frete de forma manual junto a qualquer outra transportadora</w:t>
      </w:r>
      <w:r w:rsidR="00724362">
        <w:rPr>
          <w:rFonts w:ascii="Arial" w:hAnsi="Arial" w:cs="Arial"/>
          <w:color w:val="000000" w:themeColor="text1"/>
          <w:w w:val="115"/>
          <w:sz w:val="24"/>
          <w:szCs w:val="24"/>
          <w:lang w:val="pt-BR"/>
        </w:rPr>
        <w:t>.</w:t>
      </w:r>
    </w:p>
    <w:p w14:paraId="1E7AADA4" w14:textId="5EB0C0BE" w:rsidR="001F6984" w:rsidRDefault="001F6984" w:rsidP="00724362">
      <w:pPr>
        <w:spacing w:line="360" w:lineRule="auto"/>
        <w:ind w:right="1213"/>
        <w:jc w:val="both"/>
        <w:rPr>
          <w:rFonts w:ascii="Arial" w:hAnsi="Arial" w:cs="Arial"/>
          <w:color w:val="000000" w:themeColor="text1"/>
          <w:w w:val="115"/>
          <w:sz w:val="24"/>
          <w:szCs w:val="24"/>
          <w:lang w:val="pt-BR"/>
        </w:rPr>
      </w:pPr>
    </w:p>
    <w:p w14:paraId="3DDF34BB" w14:textId="77777777" w:rsidR="001F6984" w:rsidRPr="00724362" w:rsidRDefault="001F6984" w:rsidP="00724362">
      <w:pPr>
        <w:spacing w:line="360" w:lineRule="auto"/>
        <w:ind w:right="1213"/>
        <w:jc w:val="both"/>
        <w:rPr>
          <w:rFonts w:ascii="Arial" w:hAnsi="Arial" w:cs="Arial"/>
          <w:color w:val="000000" w:themeColor="text1"/>
          <w:w w:val="115"/>
          <w:sz w:val="24"/>
          <w:szCs w:val="24"/>
          <w:lang w:val="pt-BR"/>
        </w:rPr>
      </w:pPr>
    </w:p>
    <w:p w14:paraId="6829F41D" w14:textId="1A2261EE" w:rsidR="007265AF" w:rsidRPr="007265AF" w:rsidRDefault="007265AF" w:rsidP="007265AF">
      <w:pPr>
        <w:pStyle w:val="Ttulo1"/>
        <w:rPr>
          <w:sz w:val="50"/>
          <w:szCs w:val="50"/>
          <w:lang w:val="pt-BR"/>
          <w14:textFill>
            <w14:solidFill>
              <w14:srgbClr w14:val="8A7843"/>
            </w14:solidFill>
          </w14:textFill>
        </w:rPr>
      </w:pPr>
      <w:bookmarkStart w:id="47" w:name="_Toc98512757"/>
      <w:r>
        <w:rPr>
          <w:lang w:val="pt-BR"/>
        </w:rPr>
        <w:t>INVESTIMENTOS ESTIMADOS</w:t>
      </w:r>
      <w:bookmarkEnd w:id="47"/>
    </w:p>
    <w:p w14:paraId="2C86EE0E" w14:textId="77777777" w:rsidR="007265AF" w:rsidRPr="00662823" w:rsidRDefault="007265AF" w:rsidP="007265AF">
      <w:pPr>
        <w:pStyle w:val="Corpodetexto"/>
        <w:tabs>
          <w:tab w:val="left" w:pos="9400"/>
        </w:tabs>
        <w:spacing w:before="6"/>
        <w:rPr>
          <w:sz w:val="100"/>
          <w:lang w:val="pt-BR"/>
        </w:rPr>
      </w:pPr>
      <w:r w:rsidRPr="00776713">
        <w:rPr>
          <w:noProof/>
          <w:lang w:val="pt-BR" w:eastAsia="pt-BR"/>
        </w:rPr>
        <mc:AlternateContent>
          <mc:Choice Requires="wps">
            <w:drawing>
              <wp:anchor distT="0" distB="0" distL="0" distR="0" simplePos="0" relativeHeight="251754496" behindDoc="0" locked="0" layoutInCell="1" allowOverlap="1" wp14:anchorId="4F9D6B8C" wp14:editId="6533CBAC">
                <wp:simplePos x="0" y="0"/>
                <wp:positionH relativeFrom="margin">
                  <wp:posOffset>108585</wp:posOffset>
                </wp:positionH>
                <wp:positionV relativeFrom="paragraph">
                  <wp:posOffset>384901</wp:posOffset>
                </wp:positionV>
                <wp:extent cx="1380744" cy="0"/>
                <wp:effectExtent l="0" t="19050" r="29210" b="19050"/>
                <wp:wrapNone/>
                <wp:docPr id="2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45B133" id="Line 2" o:spid="_x0000_s1026" style="position:absolute;z-index:25175449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mc:Fallback>
        </mc:AlternateContent>
      </w:r>
    </w:p>
    <w:p w14:paraId="4F6749AE" w14:textId="77777777" w:rsidR="007265AF" w:rsidRDefault="007265AF" w:rsidP="007265AF">
      <w:pPr>
        <w:rPr>
          <w:rFonts w:ascii="Arial" w:hAnsi="Arial" w:cs="Arial"/>
          <w:sz w:val="24"/>
          <w:szCs w:val="24"/>
          <w:lang w:val="pt-BR"/>
        </w:rPr>
      </w:pPr>
    </w:p>
    <w:p w14:paraId="1BB467BA" w14:textId="1A933C6B" w:rsidR="005F2834" w:rsidRDefault="005F2834" w:rsidP="007265AF">
      <w:pPr>
        <w:spacing w:line="360" w:lineRule="auto"/>
        <w:ind w:right="1213"/>
        <w:jc w:val="both"/>
        <w:rPr>
          <w:rFonts w:ascii="Arial" w:hAnsi="Arial" w:cs="Arial"/>
          <w:color w:val="000000" w:themeColor="text1"/>
          <w:w w:val="115"/>
          <w:sz w:val="24"/>
          <w:szCs w:val="24"/>
          <w:lang w:val="pt-BR"/>
        </w:rPr>
      </w:pPr>
      <w:r>
        <w:rPr>
          <w:rFonts w:ascii="Arial" w:hAnsi="Arial" w:cs="Arial"/>
          <w:color w:val="FF0000"/>
          <w:w w:val="115"/>
          <w:sz w:val="24"/>
          <w:szCs w:val="24"/>
          <w:lang w:val="pt-BR"/>
        </w:rPr>
        <w:tab/>
      </w:r>
      <w:r w:rsidR="00E71BF5">
        <w:rPr>
          <w:rFonts w:ascii="Arial" w:hAnsi="Arial" w:cs="Arial"/>
          <w:color w:val="000000" w:themeColor="text1"/>
          <w:w w:val="115"/>
          <w:sz w:val="24"/>
          <w:szCs w:val="24"/>
          <w:lang w:val="pt-BR"/>
        </w:rPr>
        <w:t>Os principais investimentos seriam os citados abaixo:</w:t>
      </w:r>
    </w:p>
    <w:p w14:paraId="1D81A5CC" w14:textId="11C23D2F" w:rsidR="00E71BF5" w:rsidRDefault="00E71BF5" w:rsidP="007265AF">
      <w:pPr>
        <w:spacing w:line="360" w:lineRule="auto"/>
        <w:ind w:right="1213"/>
        <w:jc w:val="both"/>
        <w:rPr>
          <w:rFonts w:ascii="Arial" w:hAnsi="Arial" w:cs="Arial"/>
          <w:color w:val="000000" w:themeColor="text1"/>
          <w:w w:val="115"/>
          <w:sz w:val="24"/>
          <w:szCs w:val="24"/>
          <w:lang w:val="pt-BR"/>
        </w:rPr>
      </w:pPr>
    </w:p>
    <w:p w14:paraId="63B1DEC8" w14:textId="0244B4F5" w:rsidR="00E71BF5" w:rsidRDefault="00E71BF5" w:rsidP="007265AF">
      <w:pPr>
        <w:spacing w:line="360" w:lineRule="auto"/>
        <w:ind w:right="1213"/>
        <w:jc w:val="both"/>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 Desenvolvimento do projeto Web ----------------</w:t>
      </w:r>
      <w:r w:rsidR="00D8329F">
        <w:rPr>
          <w:rFonts w:ascii="Arial" w:hAnsi="Arial" w:cs="Arial"/>
          <w:color w:val="000000" w:themeColor="text1"/>
          <w:w w:val="115"/>
          <w:sz w:val="24"/>
          <w:szCs w:val="24"/>
          <w:lang w:val="pt-BR"/>
        </w:rPr>
        <w:t>---------</w:t>
      </w:r>
      <w:r>
        <w:rPr>
          <w:rFonts w:ascii="Arial" w:hAnsi="Arial" w:cs="Arial"/>
          <w:color w:val="000000" w:themeColor="text1"/>
          <w:w w:val="115"/>
          <w:sz w:val="24"/>
          <w:szCs w:val="24"/>
          <w:lang w:val="pt-BR"/>
        </w:rPr>
        <w:t>--- R$13.850,00</w:t>
      </w:r>
      <w:r w:rsidR="00D8329F">
        <w:rPr>
          <w:rFonts w:ascii="Arial" w:hAnsi="Arial" w:cs="Arial"/>
          <w:color w:val="000000" w:themeColor="text1"/>
          <w:w w:val="115"/>
          <w:sz w:val="24"/>
          <w:szCs w:val="24"/>
          <w:lang w:val="pt-BR"/>
        </w:rPr>
        <w:t>.</w:t>
      </w:r>
    </w:p>
    <w:p w14:paraId="5C945281" w14:textId="27271107" w:rsidR="00E71BF5" w:rsidRDefault="00E71BF5" w:rsidP="007265AF">
      <w:pPr>
        <w:spacing w:line="360" w:lineRule="auto"/>
        <w:ind w:right="1213"/>
        <w:jc w:val="both"/>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 Mensalidade ferramenta de gerenciamento de frete ----- R$900,00</w:t>
      </w:r>
      <w:r w:rsidR="00D8329F">
        <w:rPr>
          <w:rFonts w:ascii="Arial" w:hAnsi="Arial" w:cs="Arial"/>
          <w:color w:val="000000" w:themeColor="text1"/>
          <w:w w:val="115"/>
          <w:sz w:val="24"/>
          <w:szCs w:val="24"/>
          <w:lang w:val="pt-BR"/>
        </w:rPr>
        <w:t xml:space="preserve"> (Custo fixo).</w:t>
      </w:r>
    </w:p>
    <w:p w14:paraId="20C50D64" w14:textId="3BECBE8B" w:rsidR="00F443AB" w:rsidRDefault="00F443AB" w:rsidP="007265AF">
      <w:pPr>
        <w:spacing w:line="360" w:lineRule="auto"/>
        <w:ind w:right="1213"/>
        <w:jc w:val="both"/>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w:t>
      </w:r>
      <w:r w:rsidR="00684C53">
        <w:rPr>
          <w:rFonts w:ascii="Arial" w:hAnsi="Arial" w:cs="Arial"/>
          <w:color w:val="000000" w:themeColor="text1"/>
          <w:w w:val="115"/>
          <w:sz w:val="24"/>
          <w:szCs w:val="24"/>
          <w:lang w:val="pt-BR"/>
        </w:rPr>
        <w:t xml:space="preserve"> Campanha no Google Ads ---------------------- R$500,00 (custo variável</w:t>
      </w:r>
      <w:r w:rsidR="003B3D22">
        <w:rPr>
          <w:rFonts w:ascii="Arial" w:hAnsi="Arial" w:cs="Arial"/>
          <w:color w:val="000000" w:themeColor="text1"/>
          <w:w w:val="115"/>
          <w:sz w:val="24"/>
          <w:szCs w:val="24"/>
          <w:lang w:val="pt-BR"/>
        </w:rPr>
        <w:t xml:space="preserve"> mensal</w:t>
      </w:r>
      <w:r w:rsidR="00684C53">
        <w:rPr>
          <w:rFonts w:ascii="Arial" w:hAnsi="Arial" w:cs="Arial"/>
          <w:color w:val="000000" w:themeColor="text1"/>
          <w:w w:val="115"/>
          <w:sz w:val="24"/>
          <w:szCs w:val="24"/>
          <w:lang w:val="pt-BR"/>
        </w:rPr>
        <w:t>).</w:t>
      </w:r>
    </w:p>
    <w:p w14:paraId="572700C2" w14:textId="758170C1" w:rsidR="00684C53" w:rsidRDefault="00684C53" w:rsidP="00684C53">
      <w:pPr>
        <w:spacing w:line="360" w:lineRule="auto"/>
        <w:ind w:right="1213"/>
        <w:jc w:val="both"/>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 Campanha no Facebook Ads ------------------ R$500,00 (custo variável</w:t>
      </w:r>
      <w:r w:rsidR="003B3D22">
        <w:rPr>
          <w:rFonts w:ascii="Arial" w:hAnsi="Arial" w:cs="Arial"/>
          <w:color w:val="000000" w:themeColor="text1"/>
          <w:w w:val="115"/>
          <w:sz w:val="24"/>
          <w:szCs w:val="24"/>
          <w:lang w:val="pt-BR"/>
        </w:rPr>
        <w:t xml:space="preserve"> mensal</w:t>
      </w:r>
      <w:r>
        <w:rPr>
          <w:rFonts w:ascii="Arial" w:hAnsi="Arial" w:cs="Arial"/>
          <w:color w:val="000000" w:themeColor="text1"/>
          <w:w w:val="115"/>
          <w:sz w:val="24"/>
          <w:szCs w:val="24"/>
          <w:lang w:val="pt-BR"/>
        </w:rPr>
        <w:t>).</w:t>
      </w:r>
    </w:p>
    <w:p w14:paraId="01CFA40A" w14:textId="1C076FF5" w:rsidR="00BF2C23" w:rsidRDefault="00BF2C23" w:rsidP="00684C53">
      <w:pPr>
        <w:spacing w:line="360" w:lineRule="auto"/>
        <w:ind w:right="1213"/>
        <w:jc w:val="both"/>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ab/>
      </w:r>
    </w:p>
    <w:p w14:paraId="4A701FFB" w14:textId="32C49C60" w:rsidR="00171E1C" w:rsidRDefault="00BF2C23" w:rsidP="00E54965">
      <w:pPr>
        <w:spacing w:line="360" w:lineRule="auto"/>
        <w:ind w:right="1213"/>
        <w:jc w:val="both"/>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ab/>
        <w:t xml:space="preserve">Claro que o para o fluxo de caixa para manter esses custos, é necessário </w:t>
      </w:r>
      <w:r>
        <w:rPr>
          <w:rFonts w:ascii="Arial" w:hAnsi="Arial" w:cs="Arial"/>
          <w:color w:val="000000" w:themeColor="text1"/>
          <w:w w:val="115"/>
          <w:sz w:val="24"/>
          <w:szCs w:val="24"/>
          <w:lang w:val="pt-BR"/>
        </w:rPr>
        <w:lastRenderedPageBreak/>
        <w:t>que a empresa SUMIG mantenha seus níveis de faturamento por vendas dentro de suas metas, para que assim possa ser feito esses investimentos em forma de novos projetos como o do sistema Web de locações de equipamentos de solda ou de corte plasma manual.</w:t>
      </w:r>
    </w:p>
    <w:p w14:paraId="3BAFDF20" w14:textId="650F96B4" w:rsidR="008E6D33" w:rsidRDefault="008E6D33" w:rsidP="00E54965">
      <w:pPr>
        <w:spacing w:line="360" w:lineRule="auto"/>
        <w:ind w:right="1213"/>
        <w:jc w:val="both"/>
        <w:rPr>
          <w:rFonts w:ascii="Arial" w:hAnsi="Arial" w:cs="Arial"/>
          <w:color w:val="000000" w:themeColor="text1"/>
          <w:w w:val="115"/>
          <w:sz w:val="24"/>
          <w:szCs w:val="24"/>
          <w:lang w:val="pt-BR"/>
        </w:rPr>
      </w:pPr>
    </w:p>
    <w:p w14:paraId="22156D8E" w14:textId="77777777" w:rsidR="008E6D33" w:rsidRPr="00E54965" w:rsidRDefault="008E6D33" w:rsidP="00E54965">
      <w:pPr>
        <w:spacing w:line="360" w:lineRule="auto"/>
        <w:ind w:right="1213"/>
        <w:jc w:val="both"/>
        <w:rPr>
          <w:rFonts w:ascii="Arial" w:hAnsi="Arial" w:cs="Arial"/>
          <w:color w:val="000000" w:themeColor="text1"/>
          <w:w w:val="115"/>
          <w:sz w:val="24"/>
          <w:szCs w:val="24"/>
          <w:lang w:val="pt-BR"/>
        </w:rPr>
      </w:pPr>
    </w:p>
    <w:p w14:paraId="0FBC6C45" w14:textId="6D87891E" w:rsidR="004B7D8D" w:rsidRPr="004B7D8D" w:rsidRDefault="004B7D8D" w:rsidP="004B7D8D">
      <w:pPr>
        <w:pStyle w:val="Ttulo1"/>
        <w:rPr>
          <w:sz w:val="50"/>
          <w:szCs w:val="50"/>
          <w:lang w:val="pt-BR"/>
          <w14:textFill>
            <w14:solidFill>
              <w14:srgbClr w14:val="8A7843"/>
            </w14:solidFill>
          </w14:textFill>
        </w:rPr>
      </w:pPr>
      <w:bookmarkStart w:id="48" w:name="_Toc98512758"/>
      <w:r>
        <w:rPr>
          <w:lang w:val="pt-BR"/>
        </w:rPr>
        <w:t>ANEXOS</w:t>
      </w:r>
      <w:bookmarkEnd w:id="48"/>
    </w:p>
    <w:p w14:paraId="5E6E7AF9" w14:textId="10E2F700" w:rsidR="004A13BC" w:rsidRPr="004B7D8D" w:rsidRDefault="004B7D8D" w:rsidP="004B7D8D">
      <w:pPr>
        <w:pStyle w:val="Corpodetexto"/>
        <w:tabs>
          <w:tab w:val="left" w:pos="9400"/>
        </w:tabs>
        <w:spacing w:before="6"/>
        <w:rPr>
          <w:sz w:val="100"/>
          <w:lang w:val="pt-BR"/>
        </w:rPr>
      </w:pPr>
      <w:r w:rsidRPr="00776713">
        <w:rPr>
          <w:noProof/>
          <w:lang w:val="pt-BR" w:eastAsia="pt-BR"/>
        </w:rPr>
        <mc:AlternateContent>
          <mc:Choice Requires="wps">
            <w:drawing>
              <wp:anchor distT="0" distB="0" distL="0" distR="0" simplePos="0" relativeHeight="251713536" behindDoc="0" locked="0" layoutInCell="1" allowOverlap="1" wp14:anchorId="4F707926" wp14:editId="0261ACC3">
                <wp:simplePos x="0" y="0"/>
                <wp:positionH relativeFrom="margin">
                  <wp:posOffset>140970</wp:posOffset>
                </wp:positionH>
                <wp:positionV relativeFrom="paragraph">
                  <wp:posOffset>297180</wp:posOffset>
                </wp:positionV>
                <wp:extent cx="1380744" cy="0"/>
                <wp:effectExtent l="0" t="19050" r="29210" b="19050"/>
                <wp:wrapNone/>
                <wp:docPr id="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DDBE5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A8E7B6" id="Line 2" o:spid="_x0000_s1026" style="position:absolute;z-index:25171353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11.1pt,23.4pt" to="119.8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" strokecolor="#ddbe59" strokeweight="2.25pt">
                <w10:wrap anchorx="margin"/>
              </v:line>
            </w:pict>
          </mc:Fallback>
        </mc:AlternateContent>
      </w:r>
    </w:p>
    <w:p w14:paraId="0D4247DB" w14:textId="1772CE16" w:rsidR="00850E07" w:rsidRPr="00850E07" w:rsidRDefault="00445175" w:rsidP="00445175">
      <w:pPr>
        <w:pStyle w:val="CorpodeTextoTCC"/>
        <w:jc w:val="center"/>
        <w:rPr>
          <w:rFonts w:ascii="Arial" w:hAnsi="Arial" w:cs="Arial"/>
          <w:color w:val="000000" w:themeColor="text1"/>
          <w:lang w:val="pt-BR"/>
        </w:rPr>
      </w:pPr>
      <w:r>
        <w:rPr>
          <w:rFonts w:ascii="Arial" w:hAnsi="Arial" w:cs="Arial"/>
          <w:color w:val="000000" w:themeColor="text1"/>
          <w:lang w:val="pt-BR"/>
        </w:rPr>
        <w:t>FIGURA 1 – PÁGINA PRINCIPAL DO WEBSITE</w:t>
      </w:r>
    </w:p>
    <w:p w14:paraId="34B76EC5" w14:textId="7BD599E0" w:rsidR="00992DA4" w:rsidRDefault="00850E07" w:rsidP="00850E07">
      <w:pPr>
        <w:pStyle w:val="CorpodeTextoTCC"/>
        <w:ind w:right="1213" w:firstLine="0"/>
        <w:jc w:val="center"/>
        <w:rPr>
          <w:rFonts w:ascii="Arial" w:hAnsi="Arial" w:cs="Arial"/>
          <w:lang w:val="pt-BR"/>
        </w:rPr>
      </w:pPr>
      <w:commentRangeStart w:id="49"/>
      <w:commentRangeStart w:id="50"/>
      <w:r>
        <w:rPr>
          <w:rFonts w:ascii="Arial" w:hAnsi="Arial" w:cs="Arial"/>
          <w:noProof/>
          <w:lang w:val="pt-BR"/>
        </w:rPr>
        <w:drawing>
          <wp:inline distT="0" distB="0" distL="0" distR="0" wp14:anchorId="10E9798E" wp14:editId="1CDBF091">
            <wp:extent cx="2813690" cy="5730949"/>
            <wp:effectExtent l="0" t="0" r="5715" b="3175"/>
            <wp:docPr id="23" name="Imagem 23" descr="Uma imagem contend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ntendo Site&#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8682" cy="5741117"/>
                    </a:xfrm>
                    <a:prstGeom prst="rect">
                      <a:avLst/>
                    </a:prstGeom>
                  </pic:spPr>
                </pic:pic>
              </a:graphicData>
            </a:graphic>
          </wp:inline>
        </w:drawing>
      </w:r>
      <w:commentRangeEnd w:id="49"/>
      <w:r w:rsidR="005616D6">
        <w:rPr>
          <w:rStyle w:val="Refdecomentrio"/>
          <w:color w:val="auto"/>
          <w:w w:val="100"/>
        </w:rPr>
        <w:commentReference w:id="49"/>
      </w:r>
      <w:commentRangeEnd w:id="50"/>
      <w:r w:rsidR="00675A88">
        <w:rPr>
          <w:rStyle w:val="Refdecomentrio"/>
          <w:color w:val="auto"/>
          <w:w w:val="100"/>
        </w:rPr>
        <w:commentReference w:id="50"/>
      </w:r>
    </w:p>
    <w:p w14:paraId="25FD6EE0" w14:textId="1CFFE58C" w:rsidR="007702AD" w:rsidRPr="002655EB" w:rsidRDefault="002655EB" w:rsidP="002655EB">
      <w:pPr>
        <w:pStyle w:val="CorpodeTextoTCC"/>
        <w:jc w:val="center"/>
        <w:rPr>
          <w:rFonts w:ascii="Arial" w:hAnsi="Arial" w:cs="Arial"/>
          <w:color w:val="000000" w:themeColor="text1"/>
          <w:lang w:val="pt-BR"/>
        </w:rPr>
      </w:pPr>
      <w:r>
        <w:rPr>
          <w:rFonts w:ascii="Arial" w:hAnsi="Arial" w:cs="Arial"/>
          <w:color w:val="000000" w:themeColor="text1"/>
          <w:lang w:val="pt-BR"/>
        </w:rPr>
        <w:lastRenderedPageBreak/>
        <w:t>FIGURA 2 – EXEMPLIFICANDO A PÁGINA DO PRODUTO</w:t>
      </w:r>
    </w:p>
    <w:p w14:paraId="77E30B71" w14:textId="3C5E3CBC" w:rsidR="007702AD" w:rsidRDefault="007702AD" w:rsidP="002655EB">
      <w:pPr>
        <w:pStyle w:val="CorpodeTextoTCC"/>
        <w:ind w:right="1213" w:firstLine="0"/>
        <w:jc w:val="center"/>
        <w:rPr>
          <w:rFonts w:ascii="Arial" w:hAnsi="Arial" w:cs="Arial"/>
          <w:lang w:val="pt-BR"/>
        </w:rPr>
      </w:pPr>
      <w:r>
        <w:rPr>
          <w:rFonts w:ascii="Arial" w:hAnsi="Arial" w:cs="Arial"/>
          <w:noProof/>
          <w:lang w:val="pt-BR"/>
        </w:rPr>
        <w:drawing>
          <wp:inline distT="0" distB="0" distL="0" distR="0" wp14:anchorId="6AF185B2" wp14:editId="4E3845FA">
            <wp:extent cx="5255394" cy="7219507"/>
            <wp:effectExtent l="0" t="0" r="2540" b="635"/>
            <wp:docPr id="24" name="Imagem 24"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Site&#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65461" cy="7233336"/>
                    </a:xfrm>
                    <a:prstGeom prst="rect">
                      <a:avLst/>
                    </a:prstGeom>
                  </pic:spPr>
                </pic:pic>
              </a:graphicData>
            </a:graphic>
          </wp:inline>
        </w:drawing>
      </w:r>
    </w:p>
    <w:p w14:paraId="064CDA75" w14:textId="4D656C08" w:rsidR="00D10793" w:rsidRDefault="00D10793" w:rsidP="00850E07">
      <w:pPr>
        <w:pStyle w:val="CorpodeTextoTCC"/>
        <w:ind w:right="1213" w:firstLine="0"/>
        <w:jc w:val="center"/>
        <w:rPr>
          <w:rFonts w:ascii="Arial" w:hAnsi="Arial" w:cs="Arial"/>
          <w:lang w:val="pt-BR"/>
        </w:rPr>
      </w:pPr>
    </w:p>
    <w:p w14:paraId="46EE4B38" w14:textId="3EC874CB" w:rsidR="00D10793" w:rsidRDefault="00D10793" w:rsidP="00850E07">
      <w:pPr>
        <w:pStyle w:val="CorpodeTextoTCC"/>
        <w:ind w:right="1213" w:firstLine="0"/>
        <w:jc w:val="center"/>
        <w:rPr>
          <w:rFonts w:ascii="Arial" w:hAnsi="Arial" w:cs="Arial"/>
          <w:lang w:val="pt-BR"/>
        </w:rPr>
      </w:pPr>
    </w:p>
    <w:p w14:paraId="2B35543B" w14:textId="37ED3606" w:rsidR="00D10793" w:rsidRDefault="00D10793" w:rsidP="00850E07">
      <w:pPr>
        <w:pStyle w:val="CorpodeTextoTCC"/>
        <w:ind w:right="1213" w:firstLine="0"/>
        <w:jc w:val="center"/>
        <w:rPr>
          <w:rFonts w:ascii="Arial" w:hAnsi="Arial" w:cs="Arial"/>
          <w:lang w:val="pt-BR"/>
        </w:rPr>
      </w:pPr>
    </w:p>
    <w:p w14:paraId="223E4ECF" w14:textId="4B6231BE" w:rsidR="00D10793" w:rsidRDefault="00D10793" w:rsidP="00850E07">
      <w:pPr>
        <w:pStyle w:val="CorpodeTextoTCC"/>
        <w:ind w:right="1213" w:firstLine="0"/>
        <w:jc w:val="center"/>
        <w:rPr>
          <w:rFonts w:ascii="Arial" w:hAnsi="Arial" w:cs="Arial"/>
          <w:lang w:val="pt-BR"/>
        </w:rPr>
      </w:pPr>
    </w:p>
    <w:p w14:paraId="111B1800" w14:textId="57746089" w:rsidR="00D10793" w:rsidRDefault="00D10793" w:rsidP="00850E07">
      <w:pPr>
        <w:pStyle w:val="CorpodeTextoTCC"/>
        <w:ind w:right="1213" w:firstLine="0"/>
        <w:jc w:val="center"/>
        <w:rPr>
          <w:rFonts w:ascii="Arial" w:hAnsi="Arial" w:cs="Arial"/>
          <w:lang w:val="pt-BR"/>
        </w:rPr>
      </w:pPr>
    </w:p>
    <w:p w14:paraId="5C1CA9D1" w14:textId="0BD16E43" w:rsidR="00D10793" w:rsidRPr="009C5737" w:rsidRDefault="009C5737" w:rsidP="009C5737">
      <w:pPr>
        <w:pStyle w:val="CorpodeTextoTCC"/>
        <w:jc w:val="center"/>
        <w:rPr>
          <w:rFonts w:ascii="Arial" w:hAnsi="Arial" w:cs="Arial"/>
          <w:color w:val="000000" w:themeColor="text1"/>
          <w:lang w:val="pt-BR"/>
        </w:rPr>
      </w:pPr>
      <w:r>
        <w:rPr>
          <w:rFonts w:ascii="Arial" w:hAnsi="Arial" w:cs="Arial"/>
          <w:color w:val="000000" w:themeColor="text1"/>
          <w:lang w:val="pt-BR"/>
        </w:rPr>
        <w:lastRenderedPageBreak/>
        <w:t>FIGURA 3 – EXEMPLIFICANDO A PÁGINA DO CARRINHO DE COMPRAS</w:t>
      </w:r>
    </w:p>
    <w:p w14:paraId="1B649ACD" w14:textId="768EAB89" w:rsidR="00D10793" w:rsidRDefault="00D10793" w:rsidP="00850E07">
      <w:pPr>
        <w:pStyle w:val="CorpodeTextoTCC"/>
        <w:ind w:right="1213" w:firstLine="0"/>
        <w:jc w:val="center"/>
        <w:rPr>
          <w:rFonts w:ascii="Arial" w:hAnsi="Arial" w:cs="Arial"/>
          <w:lang w:val="pt-BR"/>
        </w:rPr>
      </w:pPr>
      <w:r>
        <w:rPr>
          <w:rFonts w:ascii="Arial" w:hAnsi="Arial" w:cs="Arial"/>
          <w:noProof/>
          <w:lang w:val="pt-BR"/>
        </w:rPr>
        <w:drawing>
          <wp:inline distT="0" distB="0" distL="0" distR="0" wp14:anchorId="37ABE522" wp14:editId="451B962A">
            <wp:extent cx="5924663" cy="3028950"/>
            <wp:effectExtent l="0" t="0" r="0" b="0"/>
            <wp:docPr id="25" name="Imagem 25"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Tela de celular com publicação numa rede social&#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7920" cy="3030615"/>
                    </a:xfrm>
                    <a:prstGeom prst="rect">
                      <a:avLst/>
                    </a:prstGeom>
                  </pic:spPr>
                </pic:pic>
              </a:graphicData>
            </a:graphic>
          </wp:inline>
        </w:drawing>
      </w:r>
    </w:p>
    <w:p w14:paraId="5A5798E2" w14:textId="6D910884" w:rsidR="00487F7B" w:rsidRDefault="00487F7B" w:rsidP="00850E07">
      <w:pPr>
        <w:pStyle w:val="CorpodeTextoTCC"/>
        <w:ind w:right="1213" w:firstLine="0"/>
        <w:jc w:val="center"/>
        <w:rPr>
          <w:rFonts w:ascii="Arial" w:hAnsi="Arial" w:cs="Arial"/>
          <w:lang w:val="pt-BR"/>
        </w:rPr>
      </w:pPr>
    </w:p>
    <w:p w14:paraId="7E5E58CC" w14:textId="2730B4EA" w:rsidR="00487F7B" w:rsidRDefault="00675A88" w:rsidP="00850E07">
      <w:pPr>
        <w:pStyle w:val="CorpodeTextoTCC"/>
        <w:ind w:right="1213" w:firstLine="0"/>
        <w:jc w:val="center"/>
        <w:rPr>
          <w:rFonts w:ascii="Arial" w:hAnsi="Arial" w:cs="Arial"/>
          <w:lang w:val="pt-BR"/>
        </w:rPr>
      </w:pPr>
      <w:r>
        <w:rPr>
          <w:rFonts w:ascii="Arial" w:hAnsi="Arial" w:cs="Arial"/>
          <w:color w:val="000000" w:themeColor="text1"/>
          <w:lang w:val="pt-BR"/>
        </w:rPr>
        <w:t>FIGURA 4 – EXEMPLIFICANDO DE FINALIZAÇÃO DE COMPRA/CHECKOUT DE PAGAMENTO</w:t>
      </w:r>
    </w:p>
    <w:p w14:paraId="65AC6B86" w14:textId="26A02B67" w:rsidR="00F10BDD" w:rsidRDefault="00487F7B" w:rsidP="00FA5505">
      <w:pPr>
        <w:pStyle w:val="CorpodeTextoTCC"/>
        <w:ind w:right="1213" w:firstLine="0"/>
        <w:jc w:val="center"/>
        <w:rPr>
          <w:rFonts w:ascii="Arial" w:hAnsi="Arial" w:cs="Arial"/>
          <w:lang w:val="pt-BR"/>
        </w:rPr>
      </w:pPr>
      <w:r>
        <w:rPr>
          <w:rFonts w:ascii="Arial" w:hAnsi="Arial" w:cs="Arial"/>
          <w:noProof/>
          <w:lang w:val="pt-BR"/>
        </w:rPr>
        <w:drawing>
          <wp:inline distT="0" distB="0" distL="0" distR="0" wp14:anchorId="140AB1B3" wp14:editId="21B3749F">
            <wp:extent cx="3792220" cy="4332568"/>
            <wp:effectExtent l="0" t="0" r="0" b="0"/>
            <wp:docPr id="26" name="Imagem 2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la de computador com texto preto sobre fundo branc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12327" cy="4355540"/>
                    </a:xfrm>
                    <a:prstGeom prst="rect">
                      <a:avLst/>
                    </a:prstGeom>
                  </pic:spPr>
                </pic:pic>
              </a:graphicData>
            </a:graphic>
          </wp:inline>
        </w:drawing>
      </w:r>
    </w:p>
    <w:p w14:paraId="088D32BD" w14:textId="232FD0A9" w:rsidR="003349D2" w:rsidRPr="00D00E58" w:rsidRDefault="003349D2" w:rsidP="003349D2">
      <w:pPr>
        <w:pStyle w:val="Ttulo1"/>
        <w:rPr>
          <w:lang w:val="pt-BR"/>
        </w:rPr>
      </w:pPr>
      <w:r w:rsidRPr="00D00E58">
        <w:rPr>
          <w:lang w:val="pt-BR"/>
        </w:rPr>
        <w:lastRenderedPageBreak/>
        <w:t>REFER</w:t>
      </w:r>
      <w:r w:rsidR="00A655E8" w:rsidRPr="00D00E58">
        <w:rPr>
          <w:lang w:val="pt-BR"/>
        </w:rPr>
        <w:t>Ê</w:t>
      </w:r>
      <w:r w:rsidRPr="00D00E58">
        <w:rPr>
          <w:lang w:val="pt-BR"/>
        </w:rPr>
        <w:t>NCIAS BIBLIOGR</w:t>
      </w:r>
      <w:r w:rsidR="00A655E8" w:rsidRPr="00D00E58">
        <w:rPr>
          <w:lang w:val="pt-BR"/>
        </w:rPr>
        <w:t>Á</w:t>
      </w:r>
      <w:r w:rsidRPr="00D00E58">
        <w:rPr>
          <w:lang w:val="pt-BR"/>
        </w:rPr>
        <w:t>FICAS</w:t>
      </w:r>
    </w:p>
    <w:p w14:paraId="2D2FA3B1" w14:textId="17AC7809" w:rsidR="00722E70" w:rsidRPr="00CF6B38" w:rsidRDefault="00D00E58" w:rsidP="00CF6B38">
      <w:pPr>
        <w:pStyle w:val="Corpodetexto"/>
        <w:tabs>
          <w:tab w:val="left" w:pos="9400"/>
        </w:tabs>
        <w:spacing w:before="6"/>
        <w:rPr>
          <w:sz w:val="100"/>
          <w:lang w:val="pt-BR"/>
        </w:rPr>
      </w:pPr>
      <w:r w:rsidRPr="00776713">
        <w:rPr>
          <w:noProof/>
          <w:lang w:val="pt-BR" w:eastAsia="pt-BR"/>
        </w:rPr>
        <mc:AlternateContent>
          <mc:Choice Requires="wps">
            <w:drawing>
              <wp:anchor distT="0" distB="0" distL="0" distR="0" simplePos="0" relativeHeight="251756544" behindDoc="0" locked="0" layoutInCell="1" allowOverlap="1" wp14:anchorId="52F5A29F" wp14:editId="346C84E8">
                <wp:simplePos x="0" y="0"/>
                <wp:positionH relativeFrom="margin">
                  <wp:posOffset>140970</wp:posOffset>
                </wp:positionH>
                <wp:positionV relativeFrom="paragraph">
                  <wp:posOffset>297180</wp:posOffset>
                </wp:positionV>
                <wp:extent cx="1380744" cy="0"/>
                <wp:effectExtent l="0" t="19050" r="29210" b="19050"/>
                <wp:wrapNone/>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DDBE5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08D821" id="Line 2" o:spid="_x0000_s1026" style="position:absolute;z-index:2517565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11.1pt,23.4pt" to="119.8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" strokecolor="#ddbe59" strokeweight="2.25pt">
                <w10:wrap anchorx="margin"/>
              </v:line>
            </w:pict>
          </mc:Fallback>
        </mc:AlternateContent>
      </w:r>
    </w:p>
    <w:p w14:paraId="78ABA57F" w14:textId="2234FCFB" w:rsidR="00FF47C8" w:rsidRDefault="00722E70" w:rsidP="006E2BB3">
      <w:pPr>
        <w:pStyle w:val="PargrafodaLista"/>
        <w:numPr>
          <w:ilvl w:val="0"/>
          <w:numId w:val="9"/>
        </w:numPr>
        <w:spacing w:line="360" w:lineRule="auto"/>
        <w:ind w:right="1213"/>
        <w:rPr>
          <w:rFonts w:ascii="Arial" w:hAnsi="Arial" w:cs="Arial"/>
          <w:color w:val="000000" w:themeColor="text1"/>
          <w:w w:val="115"/>
          <w:sz w:val="24"/>
          <w:szCs w:val="24"/>
          <w:lang w:val="pt-BR"/>
        </w:rPr>
      </w:pPr>
      <w:r w:rsidRPr="00CF6B38">
        <w:rPr>
          <w:rFonts w:ascii="Arial" w:hAnsi="Arial" w:cs="Arial"/>
          <w:color w:val="000000" w:themeColor="text1"/>
          <w:w w:val="115"/>
          <w:sz w:val="24"/>
          <w:szCs w:val="24"/>
          <w:lang w:val="pt-BR"/>
        </w:rPr>
        <w:t xml:space="preserve">WordPress sistema de gerenciamento de conteúdo. </w:t>
      </w:r>
      <w:r w:rsidRPr="009E599E">
        <w:rPr>
          <w:rFonts w:ascii="Arial" w:hAnsi="Arial" w:cs="Arial"/>
          <w:b/>
          <w:bCs/>
          <w:color w:val="000000" w:themeColor="text1"/>
          <w:w w:val="115"/>
          <w:sz w:val="24"/>
          <w:szCs w:val="24"/>
          <w:lang w:val="pt-BR"/>
        </w:rPr>
        <w:t>Wordpress.org Brasil, 2022</w:t>
      </w:r>
      <w:r w:rsidRPr="00CF6B38">
        <w:rPr>
          <w:rFonts w:ascii="Arial" w:hAnsi="Arial" w:cs="Arial"/>
          <w:color w:val="000000" w:themeColor="text1"/>
          <w:w w:val="115"/>
          <w:sz w:val="24"/>
          <w:szCs w:val="24"/>
          <w:lang w:val="pt-BR"/>
        </w:rPr>
        <w:t>. Disponível em: &lt;https://br.wordpress.org/download/&gt;. Acesso em: 13 de mai. de 2022.</w:t>
      </w:r>
    </w:p>
    <w:p w14:paraId="65D9E400" w14:textId="77777777" w:rsidR="006E2BB3" w:rsidRPr="006E2BB3" w:rsidRDefault="006E2BB3" w:rsidP="006E2BB3">
      <w:pPr>
        <w:spacing w:line="360" w:lineRule="auto"/>
        <w:ind w:right="1213"/>
        <w:rPr>
          <w:rFonts w:ascii="Arial" w:hAnsi="Arial" w:cs="Arial"/>
          <w:color w:val="000000" w:themeColor="text1"/>
          <w:w w:val="115"/>
          <w:sz w:val="24"/>
          <w:szCs w:val="24"/>
          <w:lang w:val="pt-BR"/>
        </w:rPr>
      </w:pPr>
    </w:p>
    <w:p w14:paraId="1A67EE6D" w14:textId="587125D4" w:rsidR="00A05165" w:rsidRPr="006E2BB3" w:rsidRDefault="009E599E" w:rsidP="00A05165">
      <w:pPr>
        <w:pStyle w:val="PargrafodaLista"/>
        <w:numPr>
          <w:ilvl w:val="0"/>
          <w:numId w:val="9"/>
        </w:numPr>
        <w:spacing w:line="360" w:lineRule="auto"/>
        <w:ind w:right="1213"/>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Linguagem de programação</w:t>
      </w:r>
      <w:r w:rsidR="005F7320" w:rsidRPr="00CF6B38">
        <w:rPr>
          <w:rFonts w:ascii="Arial" w:hAnsi="Arial" w:cs="Arial"/>
          <w:color w:val="000000" w:themeColor="text1"/>
          <w:w w:val="115"/>
          <w:sz w:val="24"/>
          <w:szCs w:val="24"/>
          <w:lang w:val="pt-BR"/>
        </w:rPr>
        <w:t xml:space="preserve">. </w:t>
      </w:r>
      <w:r w:rsidRPr="009E599E">
        <w:rPr>
          <w:rFonts w:ascii="Arial" w:hAnsi="Arial" w:cs="Arial"/>
          <w:b/>
          <w:bCs/>
          <w:color w:val="000000" w:themeColor="text1"/>
          <w:w w:val="115"/>
          <w:sz w:val="24"/>
          <w:szCs w:val="24"/>
          <w:lang w:val="pt-BR"/>
        </w:rPr>
        <w:t>PHP</w:t>
      </w:r>
      <w:r w:rsidR="005F7320" w:rsidRPr="00CF6B38">
        <w:rPr>
          <w:rFonts w:ascii="Arial" w:hAnsi="Arial" w:cs="Arial"/>
          <w:color w:val="000000" w:themeColor="text1"/>
          <w:w w:val="115"/>
          <w:sz w:val="24"/>
          <w:szCs w:val="24"/>
          <w:lang w:val="pt-BR"/>
        </w:rPr>
        <w:t>, 2022. Disponível em: &lt;</w:t>
      </w:r>
      <w:r w:rsidR="00C03CD5" w:rsidRPr="00C03CD5">
        <w:rPr>
          <w:rFonts w:ascii="Arial" w:hAnsi="Arial" w:cs="Arial"/>
          <w:color w:val="000000" w:themeColor="text1"/>
          <w:w w:val="115"/>
          <w:sz w:val="24"/>
          <w:szCs w:val="24"/>
          <w:lang w:val="pt-BR"/>
        </w:rPr>
        <w:t>https://www.php.net/</w:t>
      </w:r>
      <w:r w:rsidR="005F7320" w:rsidRPr="00CF6B38">
        <w:rPr>
          <w:rFonts w:ascii="Arial" w:hAnsi="Arial" w:cs="Arial"/>
          <w:color w:val="000000" w:themeColor="text1"/>
          <w:w w:val="115"/>
          <w:sz w:val="24"/>
          <w:szCs w:val="24"/>
          <w:lang w:val="pt-BR"/>
        </w:rPr>
        <w:t>&gt;. Acesso em: 13 de mai. de 2022.</w:t>
      </w:r>
    </w:p>
    <w:p w14:paraId="31836134" w14:textId="77777777" w:rsidR="00A05165" w:rsidRPr="00A05165" w:rsidRDefault="00A05165" w:rsidP="00A05165">
      <w:pPr>
        <w:pStyle w:val="PargrafodaLista"/>
        <w:rPr>
          <w:rFonts w:ascii="Arial" w:hAnsi="Arial" w:cs="Arial"/>
          <w:color w:val="000000" w:themeColor="text1"/>
          <w:w w:val="115"/>
          <w:sz w:val="24"/>
          <w:szCs w:val="24"/>
          <w:lang w:val="pt-BR"/>
        </w:rPr>
      </w:pPr>
    </w:p>
    <w:p w14:paraId="5CC94C5D" w14:textId="5E20992C" w:rsidR="00A05165" w:rsidRDefault="00E476C4" w:rsidP="00A05165">
      <w:pPr>
        <w:pStyle w:val="PargrafodaLista"/>
        <w:numPr>
          <w:ilvl w:val="0"/>
          <w:numId w:val="9"/>
        </w:numPr>
        <w:spacing w:line="360" w:lineRule="auto"/>
        <w:ind w:right="1213"/>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Site institucional da empresa SUMIG Soluções para Solda e Corte Ltda</w:t>
      </w:r>
      <w:r w:rsidR="00A05165" w:rsidRPr="00CF6B38">
        <w:rPr>
          <w:rFonts w:ascii="Arial" w:hAnsi="Arial" w:cs="Arial"/>
          <w:color w:val="000000" w:themeColor="text1"/>
          <w:w w:val="115"/>
          <w:sz w:val="24"/>
          <w:szCs w:val="24"/>
          <w:lang w:val="pt-BR"/>
        </w:rPr>
        <w:t xml:space="preserve">. </w:t>
      </w:r>
      <w:r>
        <w:rPr>
          <w:rFonts w:ascii="Arial" w:hAnsi="Arial" w:cs="Arial"/>
          <w:b/>
          <w:bCs/>
          <w:color w:val="000000" w:themeColor="text1"/>
          <w:w w:val="115"/>
          <w:sz w:val="24"/>
          <w:szCs w:val="24"/>
          <w:lang w:val="pt-BR"/>
        </w:rPr>
        <w:t>SUMIG</w:t>
      </w:r>
      <w:r w:rsidR="00A05165" w:rsidRPr="00CF6B38">
        <w:rPr>
          <w:rFonts w:ascii="Arial" w:hAnsi="Arial" w:cs="Arial"/>
          <w:color w:val="000000" w:themeColor="text1"/>
          <w:w w:val="115"/>
          <w:sz w:val="24"/>
          <w:szCs w:val="24"/>
          <w:lang w:val="pt-BR"/>
        </w:rPr>
        <w:t>, 2022. Disponível em: &lt;</w:t>
      </w:r>
      <w:r w:rsidR="00D67620" w:rsidRPr="00D67620">
        <w:rPr>
          <w:rFonts w:ascii="Arial" w:hAnsi="Arial" w:cs="Arial"/>
          <w:color w:val="000000" w:themeColor="text1"/>
          <w:w w:val="115"/>
          <w:sz w:val="24"/>
          <w:szCs w:val="24"/>
          <w:lang w:val="pt-BR"/>
        </w:rPr>
        <w:t>https://www.sumig.com/</w:t>
      </w:r>
      <w:proofErr w:type="spellStart"/>
      <w:r w:rsidR="00D67620" w:rsidRPr="00D67620">
        <w:rPr>
          <w:rFonts w:ascii="Arial" w:hAnsi="Arial" w:cs="Arial"/>
          <w:color w:val="000000" w:themeColor="text1"/>
          <w:w w:val="115"/>
          <w:sz w:val="24"/>
          <w:szCs w:val="24"/>
          <w:lang w:val="pt-BR"/>
        </w:rPr>
        <w:t>pt</w:t>
      </w:r>
      <w:proofErr w:type="spellEnd"/>
      <w:r w:rsidR="00A05165" w:rsidRPr="00CF6B38">
        <w:rPr>
          <w:rFonts w:ascii="Arial" w:hAnsi="Arial" w:cs="Arial"/>
          <w:color w:val="000000" w:themeColor="text1"/>
          <w:w w:val="115"/>
          <w:sz w:val="24"/>
          <w:szCs w:val="24"/>
          <w:lang w:val="pt-BR"/>
        </w:rPr>
        <w:t>&gt;. Acesso em: 13 de mai. de 2022.</w:t>
      </w:r>
    </w:p>
    <w:p w14:paraId="23A104E1" w14:textId="77777777" w:rsidR="00D67620" w:rsidRDefault="00D67620" w:rsidP="00D67620">
      <w:pPr>
        <w:pStyle w:val="PargrafodaLista"/>
        <w:spacing w:line="360" w:lineRule="auto"/>
        <w:ind w:left="720" w:right="1213"/>
        <w:rPr>
          <w:rFonts w:ascii="Arial" w:hAnsi="Arial" w:cs="Arial"/>
          <w:color w:val="000000" w:themeColor="text1"/>
          <w:w w:val="115"/>
          <w:sz w:val="24"/>
          <w:szCs w:val="24"/>
          <w:lang w:val="pt-BR"/>
        </w:rPr>
      </w:pPr>
    </w:p>
    <w:p w14:paraId="546F5534" w14:textId="7468049B" w:rsidR="00D67620" w:rsidRDefault="00D67620" w:rsidP="00D67620">
      <w:pPr>
        <w:pStyle w:val="PargrafodaLista"/>
        <w:numPr>
          <w:ilvl w:val="0"/>
          <w:numId w:val="9"/>
        </w:numPr>
        <w:spacing w:line="360" w:lineRule="auto"/>
        <w:ind w:right="1213"/>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 xml:space="preserve">Site </w:t>
      </w:r>
      <w:r w:rsidR="006E2BB3">
        <w:rPr>
          <w:rFonts w:ascii="Arial" w:hAnsi="Arial" w:cs="Arial"/>
          <w:color w:val="000000" w:themeColor="text1"/>
          <w:w w:val="115"/>
          <w:sz w:val="24"/>
          <w:szCs w:val="24"/>
          <w:lang w:val="pt-BR"/>
        </w:rPr>
        <w:t>da Loja Virtual</w:t>
      </w:r>
      <w:r>
        <w:rPr>
          <w:rFonts w:ascii="Arial" w:hAnsi="Arial" w:cs="Arial"/>
          <w:color w:val="000000" w:themeColor="text1"/>
          <w:w w:val="115"/>
          <w:sz w:val="24"/>
          <w:szCs w:val="24"/>
          <w:lang w:val="pt-BR"/>
        </w:rPr>
        <w:t xml:space="preserve"> da empresa SUMIG Soluções para Solda e Corte Ltda</w:t>
      </w:r>
      <w:r w:rsidRPr="00CF6B38">
        <w:rPr>
          <w:rFonts w:ascii="Arial" w:hAnsi="Arial" w:cs="Arial"/>
          <w:color w:val="000000" w:themeColor="text1"/>
          <w:w w:val="115"/>
          <w:sz w:val="24"/>
          <w:szCs w:val="24"/>
          <w:lang w:val="pt-BR"/>
        </w:rPr>
        <w:t xml:space="preserve">. </w:t>
      </w:r>
      <w:r>
        <w:rPr>
          <w:rFonts w:ascii="Arial" w:hAnsi="Arial" w:cs="Arial"/>
          <w:b/>
          <w:bCs/>
          <w:color w:val="000000" w:themeColor="text1"/>
          <w:w w:val="115"/>
          <w:sz w:val="24"/>
          <w:szCs w:val="24"/>
          <w:lang w:val="pt-BR"/>
        </w:rPr>
        <w:t>SUMIG</w:t>
      </w:r>
      <w:r w:rsidRPr="00CF6B38">
        <w:rPr>
          <w:rFonts w:ascii="Arial" w:hAnsi="Arial" w:cs="Arial"/>
          <w:color w:val="000000" w:themeColor="text1"/>
          <w:w w:val="115"/>
          <w:sz w:val="24"/>
          <w:szCs w:val="24"/>
          <w:lang w:val="pt-BR"/>
        </w:rPr>
        <w:t>, 2022. Disponível em: &lt;</w:t>
      </w:r>
      <w:r w:rsidR="006E2BB3" w:rsidRPr="006E2BB3">
        <w:rPr>
          <w:rFonts w:ascii="Arial" w:hAnsi="Arial" w:cs="Arial"/>
          <w:color w:val="000000" w:themeColor="text1"/>
          <w:w w:val="115"/>
          <w:sz w:val="24"/>
          <w:szCs w:val="24"/>
          <w:lang w:val="pt-BR"/>
        </w:rPr>
        <w:t>https://loja.sumig.com</w:t>
      </w:r>
      <w:r w:rsidRPr="00CF6B38">
        <w:rPr>
          <w:rFonts w:ascii="Arial" w:hAnsi="Arial" w:cs="Arial"/>
          <w:color w:val="000000" w:themeColor="text1"/>
          <w:w w:val="115"/>
          <w:sz w:val="24"/>
          <w:szCs w:val="24"/>
          <w:lang w:val="pt-BR"/>
        </w:rPr>
        <w:t>&gt;. Acesso em: 13 de mai. de 2022.</w:t>
      </w:r>
    </w:p>
    <w:p w14:paraId="0359B6CA" w14:textId="77777777" w:rsidR="004C6D63" w:rsidRPr="004C6D63" w:rsidRDefault="004C6D63" w:rsidP="004C6D63">
      <w:pPr>
        <w:pStyle w:val="PargrafodaLista"/>
        <w:rPr>
          <w:rFonts w:ascii="Arial" w:hAnsi="Arial" w:cs="Arial"/>
          <w:color w:val="000000" w:themeColor="text1"/>
          <w:w w:val="115"/>
          <w:sz w:val="24"/>
          <w:szCs w:val="24"/>
          <w:lang w:val="pt-BR"/>
        </w:rPr>
      </w:pPr>
    </w:p>
    <w:p w14:paraId="5585A6B8" w14:textId="5B0DE10C" w:rsidR="004C6D63" w:rsidRDefault="004C6D63" w:rsidP="004C6D63">
      <w:pPr>
        <w:pStyle w:val="PargrafodaLista"/>
        <w:numPr>
          <w:ilvl w:val="0"/>
          <w:numId w:val="9"/>
        </w:numPr>
        <w:spacing w:line="360" w:lineRule="auto"/>
        <w:ind w:right="1213"/>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 xml:space="preserve">Site da empresa </w:t>
      </w:r>
      <w:r w:rsidR="00466EFC">
        <w:rPr>
          <w:rFonts w:ascii="Arial" w:hAnsi="Arial" w:cs="Arial"/>
          <w:color w:val="000000" w:themeColor="text1"/>
          <w:w w:val="115"/>
          <w:sz w:val="24"/>
          <w:szCs w:val="24"/>
          <w:lang w:val="pt-BR"/>
        </w:rPr>
        <w:t>Google</w:t>
      </w:r>
      <w:r w:rsidRPr="00CF6B38">
        <w:rPr>
          <w:rFonts w:ascii="Arial" w:hAnsi="Arial" w:cs="Arial"/>
          <w:color w:val="000000" w:themeColor="text1"/>
          <w:w w:val="115"/>
          <w:sz w:val="24"/>
          <w:szCs w:val="24"/>
          <w:lang w:val="pt-BR"/>
        </w:rPr>
        <w:t xml:space="preserve">. </w:t>
      </w:r>
      <w:r w:rsidR="00466EFC">
        <w:rPr>
          <w:rFonts w:ascii="Arial" w:hAnsi="Arial" w:cs="Arial"/>
          <w:b/>
          <w:bCs/>
          <w:color w:val="000000" w:themeColor="text1"/>
          <w:w w:val="115"/>
          <w:sz w:val="24"/>
          <w:szCs w:val="24"/>
          <w:lang w:val="pt-BR"/>
        </w:rPr>
        <w:t>G</w:t>
      </w:r>
      <w:r w:rsidR="00983108">
        <w:rPr>
          <w:rFonts w:ascii="Arial" w:hAnsi="Arial" w:cs="Arial"/>
          <w:b/>
          <w:bCs/>
          <w:color w:val="000000" w:themeColor="text1"/>
          <w:w w:val="115"/>
          <w:sz w:val="24"/>
          <w:szCs w:val="24"/>
          <w:lang w:val="pt-BR"/>
        </w:rPr>
        <w:t>oogle</w:t>
      </w:r>
      <w:r w:rsidRPr="00CF6B38">
        <w:rPr>
          <w:rFonts w:ascii="Arial" w:hAnsi="Arial" w:cs="Arial"/>
          <w:color w:val="000000" w:themeColor="text1"/>
          <w:w w:val="115"/>
          <w:sz w:val="24"/>
          <w:szCs w:val="24"/>
          <w:lang w:val="pt-BR"/>
        </w:rPr>
        <w:t>, 2022. Disponível em: &lt;</w:t>
      </w:r>
      <w:r w:rsidR="00466EFC" w:rsidRPr="00466EFC">
        <w:rPr>
          <w:rFonts w:ascii="Arial" w:hAnsi="Arial" w:cs="Arial"/>
          <w:color w:val="000000" w:themeColor="text1"/>
          <w:w w:val="115"/>
          <w:sz w:val="24"/>
          <w:szCs w:val="24"/>
          <w:lang w:val="pt-BR"/>
        </w:rPr>
        <w:t>https://www.google.com</w:t>
      </w:r>
      <w:r w:rsidRPr="00CF6B38">
        <w:rPr>
          <w:rFonts w:ascii="Arial" w:hAnsi="Arial" w:cs="Arial"/>
          <w:color w:val="000000" w:themeColor="text1"/>
          <w:w w:val="115"/>
          <w:sz w:val="24"/>
          <w:szCs w:val="24"/>
          <w:lang w:val="pt-BR"/>
        </w:rPr>
        <w:t>&gt;. Acesso em: 13 de mai. de 2022.</w:t>
      </w:r>
    </w:p>
    <w:p w14:paraId="5EFA5BA2" w14:textId="77777777" w:rsidR="00983108" w:rsidRPr="00983108" w:rsidRDefault="00983108" w:rsidP="00983108">
      <w:pPr>
        <w:pStyle w:val="PargrafodaLista"/>
        <w:rPr>
          <w:rFonts w:ascii="Arial" w:hAnsi="Arial" w:cs="Arial"/>
          <w:color w:val="000000" w:themeColor="text1"/>
          <w:w w:val="115"/>
          <w:sz w:val="24"/>
          <w:szCs w:val="24"/>
          <w:lang w:val="pt-BR"/>
        </w:rPr>
      </w:pPr>
    </w:p>
    <w:p w14:paraId="3FDB668F" w14:textId="12CDC2D3" w:rsidR="00983108" w:rsidRDefault="00983108" w:rsidP="00983108">
      <w:pPr>
        <w:pStyle w:val="PargrafodaLista"/>
        <w:numPr>
          <w:ilvl w:val="0"/>
          <w:numId w:val="9"/>
        </w:numPr>
        <w:spacing w:line="360" w:lineRule="auto"/>
        <w:ind w:right="1213"/>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 xml:space="preserve">Ferramenta de análises de </w:t>
      </w:r>
      <w:r w:rsidR="00AF3B95">
        <w:rPr>
          <w:rFonts w:ascii="Arial" w:hAnsi="Arial" w:cs="Arial"/>
          <w:color w:val="000000" w:themeColor="text1"/>
          <w:w w:val="115"/>
          <w:sz w:val="24"/>
          <w:szCs w:val="24"/>
          <w:lang w:val="pt-BR"/>
        </w:rPr>
        <w:t>visitas online em um determinado Website</w:t>
      </w:r>
      <w:r w:rsidRPr="00CF6B38">
        <w:rPr>
          <w:rFonts w:ascii="Arial" w:hAnsi="Arial" w:cs="Arial"/>
          <w:color w:val="000000" w:themeColor="text1"/>
          <w:w w:val="115"/>
          <w:sz w:val="24"/>
          <w:szCs w:val="24"/>
          <w:lang w:val="pt-BR"/>
        </w:rPr>
        <w:t xml:space="preserve">. </w:t>
      </w:r>
      <w:r>
        <w:rPr>
          <w:rFonts w:ascii="Arial" w:hAnsi="Arial" w:cs="Arial"/>
          <w:b/>
          <w:bCs/>
          <w:color w:val="000000" w:themeColor="text1"/>
          <w:w w:val="115"/>
          <w:sz w:val="24"/>
          <w:szCs w:val="24"/>
          <w:lang w:val="pt-BR"/>
        </w:rPr>
        <w:t>Google Analytics</w:t>
      </w:r>
      <w:r w:rsidRPr="00CF6B38">
        <w:rPr>
          <w:rFonts w:ascii="Arial" w:hAnsi="Arial" w:cs="Arial"/>
          <w:color w:val="000000" w:themeColor="text1"/>
          <w:w w:val="115"/>
          <w:sz w:val="24"/>
          <w:szCs w:val="24"/>
          <w:lang w:val="pt-BR"/>
        </w:rPr>
        <w:t>, 2022. Disponível em: &lt;</w:t>
      </w:r>
      <w:r w:rsidRPr="00983108">
        <w:rPr>
          <w:rFonts w:ascii="Arial" w:hAnsi="Arial" w:cs="Arial"/>
          <w:color w:val="000000" w:themeColor="text1"/>
          <w:w w:val="115"/>
          <w:sz w:val="24"/>
          <w:szCs w:val="24"/>
          <w:lang w:val="pt-BR"/>
        </w:rPr>
        <w:t>https://analytics.google.com/</w:t>
      </w:r>
      <w:proofErr w:type="spellStart"/>
      <w:r w:rsidRPr="00983108">
        <w:rPr>
          <w:rFonts w:ascii="Arial" w:hAnsi="Arial" w:cs="Arial"/>
          <w:color w:val="000000" w:themeColor="text1"/>
          <w:w w:val="115"/>
          <w:sz w:val="24"/>
          <w:szCs w:val="24"/>
          <w:lang w:val="pt-BR"/>
        </w:rPr>
        <w:t>analytics</w:t>
      </w:r>
      <w:proofErr w:type="spellEnd"/>
      <w:r w:rsidRPr="00983108">
        <w:rPr>
          <w:rFonts w:ascii="Arial" w:hAnsi="Arial" w:cs="Arial"/>
          <w:color w:val="000000" w:themeColor="text1"/>
          <w:w w:val="115"/>
          <w:sz w:val="24"/>
          <w:szCs w:val="24"/>
          <w:lang w:val="pt-BR"/>
        </w:rPr>
        <w:t>/web</w:t>
      </w:r>
      <w:r>
        <w:rPr>
          <w:rFonts w:ascii="Arial" w:hAnsi="Arial" w:cs="Arial"/>
          <w:color w:val="000000" w:themeColor="text1"/>
          <w:w w:val="115"/>
          <w:sz w:val="24"/>
          <w:szCs w:val="24"/>
          <w:lang w:val="pt-BR"/>
        </w:rPr>
        <w:t>/</w:t>
      </w:r>
      <w:r w:rsidRPr="00CF6B38">
        <w:rPr>
          <w:rFonts w:ascii="Arial" w:hAnsi="Arial" w:cs="Arial"/>
          <w:color w:val="000000" w:themeColor="text1"/>
          <w:w w:val="115"/>
          <w:sz w:val="24"/>
          <w:szCs w:val="24"/>
          <w:lang w:val="pt-BR"/>
        </w:rPr>
        <w:t>&gt;. Acesso em: 13 de mai. de 2022.</w:t>
      </w:r>
    </w:p>
    <w:p w14:paraId="68FBEBFE" w14:textId="77777777" w:rsidR="00AF3B95" w:rsidRPr="00AF3B95" w:rsidRDefault="00AF3B95" w:rsidP="00AF3B95">
      <w:pPr>
        <w:pStyle w:val="PargrafodaLista"/>
        <w:rPr>
          <w:rFonts w:ascii="Arial" w:hAnsi="Arial" w:cs="Arial"/>
          <w:color w:val="000000" w:themeColor="text1"/>
          <w:w w:val="115"/>
          <w:sz w:val="24"/>
          <w:szCs w:val="24"/>
          <w:lang w:val="pt-BR"/>
        </w:rPr>
      </w:pPr>
    </w:p>
    <w:p w14:paraId="7D7E1516" w14:textId="2F8A5670" w:rsidR="00AF3B95" w:rsidRDefault="00AF3B95" w:rsidP="00AF3B95">
      <w:pPr>
        <w:pStyle w:val="PargrafodaLista"/>
        <w:numPr>
          <w:ilvl w:val="0"/>
          <w:numId w:val="9"/>
        </w:numPr>
        <w:spacing w:line="360" w:lineRule="auto"/>
        <w:ind w:right="1213"/>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Ferramenta de análises de dados virtuais de um determinado Website</w:t>
      </w:r>
      <w:r w:rsidRPr="00CF6B38">
        <w:rPr>
          <w:rFonts w:ascii="Arial" w:hAnsi="Arial" w:cs="Arial"/>
          <w:color w:val="000000" w:themeColor="text1"/>
          <w:w w:val="115"/>
          <w:sz w:val="24"/>
          <w:szCs w:val="24"/>
          <w:lang w:val="pt-BR"/>
        </w:rPr>
        <w:t xml:space="preserve">. </w:t>
      </w:r>
      <w:r>
        <w:rPr>
          <w:rFonts w:ascii="Arial" w:hAnsi="Arial" w:cs="Arial"/>
          <w:b/>
          <w:bCs/>
          <w:color w:val="000000" w:themeColor="text1"/>
          <w:w w:val="115"/>
          <w:sz w:val="24"/>
          <w:szCs w:val="24"/>
          <w:lang w:val="pt-BR"/>
        </w:rPr>
        <w:t>Google Search Console</w:t>
      </w:r>
      <w:r w:rsidRPr="00CF6B38">
        <w:rPr>
          <w:rFonts w:ascii="Arial" w:hAnsi="Arial" w:cs="Arial"/>
          <w:color w:val="000000" w:themeColor="text1"/>
          <w:w w:val="115"/>
          <w:sz w:val="24"/>
          <w:szCs w:val="24"/>
          <w:lang w:val="pt-BR"/>
        </w:rPr>
        <w:t>, 2022. Disponível em: &lt;</w:t>
      </w:r>
      <w:r w:rsidRPr="00AF3B95">
        <w:rPr>
          <w:rFonts w:ascii="Arial" w:hAnsi="Arial" w:cs="Arial"/>
          <w:color w:val="000000" w:themeColor="text1"/>
          <w:w w:val="115"/>
          <w:sz w:val="24"/>
          <w:szCs w:val="24"/>
          <w:lang w:val="pt-BR"/>
        </w:rPr>
        <w:t>https://search.google.com/</w:t>
      </w:r>
      <w:proofErr w:type="spellStart"/>
      <w:r w:rsidRPr="00AF3B95">
        <w:rPr>
          <w:rFonts w:ascii="Arial" w:hAnsi="Arial" w:cs="Arial"/>
          <w:color w:val="000000" w:themeColor="text1"/>
          <w:w w:val="115"/>
          <w:sz w:val="24"/>
          <w:szCs w:val="24"/>
          <w:lang w:val="pt-BR"/>
        </w:rPr>
        <w:t>search</w:t>
      </w:r>
      <w:proofErr w:type="spellEnd"/>
      <w:r w:rsidRPr="00AF3B95">
        <w:rPr>
          <w:rFonts w:ascii="Arial" w:hAnsi="Arial" w:cs="Arial"/>
          <w:color w:val="000000" w:themeColor="text1"/>
          <w:w w:val="115"/>
          <w:sz w:val="24"/>
          <w:szCs w:val="24"/>
          <w:lang w:val="pt-BR"/>
        </w:rPr>
        <w:t>-console/</w:t>
      </w:r>
      <w:proofErr w:type="spellStart"/>
      <w:r w:rsidRPr="00AF3B95">
        <w:rPr>
          <w:rFonts w:ascii="Arial" w:hAnsi="Arial" w:cs="Arial"/>
          <w:color w:val="000000" w:themeColor="text1"/>
          <w:w w:val="115"/>
          <w:sz w:val="24"/>
          <w:szCs w:val="24"/>
          <w:lang w:val="pt-BR"/>
        </w:rPr>
        <w:t>about</w:t>
      </w:r>
      <w:proofErr w:type="spellEnd"/>
      <w:r w:rsidRPr="00CF6B38">
        <w:rPr>
          <w:rFonts w:ascii="Arial" w:hAnsi="Arial" w:cs="Arial"/>
          <w:color w:val="000000" w:themeColor="text1"/>
          <w:w w:val="115"/>
          <w:sz w:val="24"/>
          <w:szCs w:val="24"/>
          <w:lang w:val="pt-BR"/>
        </w:rPr>
        <w:t>&gt;. Acesso em: 13 de mai. de 2022.</w:t>
      </w:r>
    </w:p>
    <w:p w14:paraId="76CDB216" w14:textId="54BB4DEE" w:rsidR="00780557" w:rsidRDefault="00780557" w:rsidP="00780557">
      <w:pPr>
        <w:pStyle w:val="PargrafodaLista"/>
        <w:rPr>
          <w:rFonts w:ascii="Arial" w:hAnsi="Arial" w:cs="Arial"/>
          <w:color w:val="000000" w:themeColor="text1"/>
          <w:w w:val="115"/>
          <w:sz w:val="24"/>
          <w:szCs w:val="24"/>
          <w:lang w:val="pt-BR"/>
        </w:rPr>
      </w:pPr>
    </w:p>
    <w:p w14:paraId="516A5010" w14:textId="77777777" w:rsidR="00780557" w:rsidRPr="00780557" w:rsidRDefault="00780557" w:rsidP="00780557">
      <w:pPr>
        <w:pStyle w:val="PargrafodaLista"/>
        <w:rPr>
          <w:rFonts w:ascii="Arial" w:hAnsi="Arial" w:cs="Arial"/>
          <w:color w:val="000000" w:themeColor="text1"/>
          <w:w w:val="115"/>
          <w:sz w:val="24"/>
          <w:szCs w:val="24"/>
          <w:lang w:val="pt-BR"/>
        </w:rPr>
      </w:pPr>
    </w:p>
    <w:p w14:paraId="6922CADF" w14:textId="518149E4" w:rsidR="00780557" w:rsidRPr="00780557" w:rsidRDefault="00780557" w:rsidP="00780557">
      <w:pPr>
        <w:pStyle w:val="PargrafodaLista"/>
        <w:numPr>
          <w:ilvl w:val="0"/>
          <w:numId w:val="9"/>
        </w:numPr>
        <w:spacing w:line="360" w:lineRule="auto"/>
        <w:ind w:right="1213"/>
        <w:rPr>
          <w:rFonts w:ascii="Arial" w:hAnsi="Arial" w:cs="Arial"/>
          <w:color w:val="000000" w:themeColor="text1"/>
          <w:w w:val="115"/>
          <w:sz w:val="24"/>
          <w:szCs w:val="24"/>
          <w:lang w:val="pt-BR"/>
        </w:rPr>
      </w:pPr>
      <w:r>
        <w:rPr>
          <w:rFonts w:ascii="Arial" w:hAnsi="Arial" w:cs="Arial"/>
          <w:color w:val="000000" w:themeColor="text1"/>
          <w:w w:val="115"/>
          <w:sz w:val="24"/>
          <w:szCs w:val="24"/>
          <w:lang w:val="pt-BR"/>
        </w:rPr>
        <w:t>Sistema para bate papo em tempo real para Websites</w:t>
      </w:r>
      <w:r w:rsidRPr="00CF6B38">
        <w:rPr>
          <w:rFonts w:ascii="Arial" w:hAnsi="Arial" w:cs="Arial"/>
          <w:color w:val="000000" w:themeColor="text1"/>
          <w:w w:val="115"/>
          <w:sz w:val="24"/>
          <w:szCs w:val="24"/>
          <w:lang w:val="pt-BR"/>
        </w:rPr>
        <w:t xml:space="preserve">. </w:t>
      </w:r>
      <w:r>
        <w:rPr>
          <w:rFonts w:ascii="Arial" w:hAnsi="Arial" w:cs="Arial"/>
          <w:b/>
          <w:bCs/>
          <w:color w:val="000000" w:themeColor="text1"/>
          <w:w w:val="115"/>
          <w:sz w:val="24"/>
          <w:szCs w:val="24"/>
          <w:lang w:val="pt-BR"/>
        </w:rPr>
        <w:t>Tawk.to</w:t>
      </w:r>
      <w:r w:rsidRPr="00CF6B38">
        <w:rPr>
          <w:rFonts w:ascii="Arial" w:hAnsi="Arial" w:cs="Arial"/>
          <w:color w:val="000000" w:themeColor="text1"/>
          <w:w w:val="115"/>
          <w:sz w:val="24"/>
          <w:szCs w:val="24"/>
          <w:lang w:val="pt-BR"/>
        </w:rPr>
        <w:t>, 2022. Disponível em: &lt;</w:t>
      </w:r>
      <w:r w:rsidRPr="00780557">
        <w:t xml:space="preserve"> </w:t>
      </w:r>
      <w:r w:rsidRPr="00780557">
        <w:rPr>
          <w:rFonts w:ascii="Arial" w:hAnsi="Arial" w:cs="Arial"/>
          <w:color w:val="000000" w:themeColor="text1"/>
          <w:w w:val="115"/>
          <w:sz w:val="24"/>
          <w:szCs w:val="24"/>
          <w:lang w:val="pt-BR"/>
        </w:rPr>
        <w:t>https://www.tawk.to/</w:t>
      </w:r>
      <w:r w:rsidRPr="00CF6B38">
        <w:rPr>
          <w:rFonts w:ascii="Arial" w:hAnsi="Arial" w:cs="Arial"/>
          <w:color w:val="000000" w:themeColor="text1"/>
          <w:w w:val="115"/>
          <w:sz w:val="24"/>
          <w:szCs w:val="24"/>
          <w:lang w:val="pt-BR"/>
        </w:rPr>
        <w:t>&gt;. Acesso em: 13 de mai. de 2022.</w:t>
      </w:r>
    </w:p>
    <w:sectPr w:rsidR="00780557" w:rsidRPr="00780557">
      <w:pgSz w:w="11910" w:h="16840"/>
      <w:pgMar w:top="1500" w:right="0" w:bottom="400" w:left="1060" w:header="689" w:footer="204"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ilipi Damasceno Vianna" w:date="2022-04-08T11:44:00Z" w:initials="FDV">
    <w:p w14:paraId="29D92136" w14:textId="190D0715" w:rsidR="00933B14" w:rsidRPr="009C5537" w:rsidRDefault="00933B14">
      <w:pPr>
        <w:pStyle w:val="Textodecomentrio"/>
        <w:rPr>
          <w:lang w:val="pt-BR"/>
        </w:rPr>
      </w:pPr>
      <w:r>
        <w:rPr>
          <w:rStyle w:val="Refdecomentrio"/>
        </w:rPr>
        <w:annotationRef/>
      </w:r>
      <w:r w:rsidRPr="009C5537">
        <w:rPr>
          <w:lang w:val="pt-BR"/>
        </w:rPr>
        <w:t>Essa última frase ainda está muito longa. Eu tentaria reformular.</w:t>
      </w:r>
    </w:p>
  </w:comment>
  <w:comment w:id="3" w:author="Gabriel Campos de Bastiani" w:date="2022-04-21T11:32:00Z" w:initials="GCdB">
    <w:p w14:paraId="232414BE" w14:textId="77777777" w:rsidR="00E92808" w:rsidRPr="009C5537" w:rsidRDefault="00E92808" w:rsidP="0013738E">
      <w:pPr>
        <w:pStyle w:val="Textodecomentrio"/>
        <w:rPr>
          <w:lang w:val="pt-BR"/>
        </w:rPr>
      </w:pPr>
      <w:r>
        <w:rPr>
          <w:rStyle w:val="Refdecomentrio"/>
        </w:rPr>
        <w:annotationRef/>
      </w:r>
      <w:r w:rsidRPr="009C5537">
        <w:rPr>
          <w:lang w:val="pt-BR"/>
        </w:rPr>
        <w:t>Acabei dividindo o paragrafo em duas partes para não perder o sentido do contúdo</w:t>
      </w:r>
    </w:p>
  </w:comment>
  <w:comment w:id="5" w:author="Filipi Damasceno Vianna [2]" w:date="2022-05-11T11:53:00Z" w:initials="FDV">
    <w:p w14:paraId="1309FE7B" w14:textId="196BE14C" w:rsidR="009C5537" w:rsidRPr="009C5537" w:rsidRDefault="009C5537">
      <w:pPr>
        <w:pStyle w:val="Textodecomentrio"/>
        <w:rPr>
          <w:lang w:val="pt-BR"/>
        </w:rPr>
      </w:pPr>
      <w:r>
        <w:rPr>
          <w:rStyle w:val="Refdecomentrio"/>
        </w:rPr>
        <w:annotationRef/>
      </w:r>
      <w:r w:rsidRPr="009C5537">
        <w:rPr>
          <w:lang w:val="pt-BR"/>
        </w:rPr>
        <w:t>Incluir citação para a r</w:t>
      </w:r>
      <w:r>
        <w:rPr>
          <w:lang w:val="pt-BR"/>
        </w:rPr>
        <w:t>eferencia do site do wordpress</w:t>
      </w:r>
    </w:p>
  </w:comment>
  <w:comment w:id="6" w:author="SUMIG - Gabriel Campos de Bastiani" w:date="2022-05-13T08:42:00Z" w:initials="SGCdB">
    <w:p w14:paraId="29AEE9A8" w14:textId="77777777" w:rsidR="00BC41F5" w:rsidRDefault="00BC41F5" w:rsidP="00DF50C5">
      <w:pPr>
        <w:pStyle w:val="Textodecomentrio"/>
      </w:pPr>
      <w:r>
        <w:rPr>
          <w:rStyle w:val="Refdecomentrio"/>
        </w:rPr>
        <w:annotationRef/>
      </w:r>
      <w:r>
        <w:t>Inseri as citações com referencias bibliográficas na parte final do trabalho referenciando no sumario.</w:t>
      </w:r>
    </w:p>
  </w:comment>
  <w:comment w:id="8" w:author="Filipi Damasceno Vianna [2]" w:date="2022-05-11T11:53:00Z" w:initials="FDV">
    <w:p w14:paraId="78D9814C" w14:textId="2DE9699D" w:rsidR="009C5537" w:rsidRPr="009C5537" w:rsidRDefault="009C5537">
      <w:pPr>
        <w:pStyle w:val="Textodecomentrio"/>
        <w:rPr>
          <w:lang w:val="pt-BR"/>
        </w:rPr>
      </w:pPr>
      <w:r>
        <w:rPr>
          <w:rStyle w:val="Refdecomentrio"/>
        </w:rPr>
        <w:annotationRef/>
      </w:r>
      <w:r w:rsidRPr="009C5537">
        <w:rPr>
          <w:lang w:val="pt-BR"/>
        </w:rPr>
        <w:t>Incluir citação para a r</w:t>
      </w:r>
      <w:r>
        <w:rPr>
          <w:lang w:val="pt-BR"/>
        </w:rPr>
        <w:t>eferncia do site do PHP</w:t>
      </w:r>
    </w:p>
  </w:comment>
  <w:comment w:id="9" w:author="SUMIG - Gabriel Campos de Bastiani" w:date="2022-05-13T08:42:00Z" w:initials="SGCdB">
    <w:p w14:paraId="609AC01D" w14:textId="77777777" w:rsidR="00BC41F5" w:rsidRDefault="00BC41F5" w:rsidP="005648EF">
      <w:pPr>
        <w:pStyle w:val="Textodecomentrio"/>
      </w:pPr>
      <w:r>
        <w:rPr>
          <w:rStyle w:val="Refdecomentrio"/>
        </w:rPr>
        <w:annotationRef/>
      </w:r>
      <w:r>
        <w:t>Inseri as citações com referencias bibliográficas na parte final do trabalho referenciando no sumario.</w:t>
      </w:r>
    </w:p>
  </w:comment>
  <w:comment w:id="11" w:author="Filipi Damasceno Vianna" w:date="2022-04-08T11:34:00Z" w:initials="FDV">
    <w:p w14:paraId="24C489E2" w14:textId="2BC8F8BF" w:rsidR="008B0967" w:rsidRPr="009C5537" w:rsidRDefault="008B0967">
      <w:pPr>
        <w:pStyle w:val="Textodecomentrio"/>
        <w:rPr>
          <w:lang w:val="pt-BR"/>
        </w:rPr>
      </w:pPr>
      <w:r>
        <w:rPr>
          <w:rStyle w:val="Refdecomentrio"/>
        </w:rPr>
        <w:annotationRef/>
      </w:r>
      <w:r w:rsidRPr="009C5537">
        <w:rPr>
          <w:lang w:val="pt-BR"/>
        </w:rPr>
        <w:t>A SUMIG fornece estes equipamentos também?</w:t>
      </w:r>
    </w:p>
  </w:comment>
  <w:comment w:id="12" w:author="Gabriel Campos de Bastiani" w:date="2022-04-21T14:46:00Z" w:initials="GCdB">
    <w:p w14:paraId="1FFE8301" w14:textId="77777777" w:rsidR="0076719D" w:rsidRPr="009C5537" w:rsidRDefault="0076719D" w:rsidP="009178A3">
      <w:pPr>
        <w:pStyle w:val="Textodecomentrio"/>
        <w:rPr>
          <w:lang w:val="pt-BR"/>
        </w:rPr>
      </w:pPr>
      <w:r>
        <w:rPr>
          <w:rStyle w:val="Refdecomentrio"/>
        </w:rPr>
        <w:annotationRef/>
      </w:r>
      <w:r w:rsidRPr="009C5537">
        <w:rPr>
          <w:lang w:val="pt-BR"/>
        </w:rPr>
        <w:t>A SUMIG não fornece esses equipamentos, a SUMIG é do ramo de soldagem e corte plasma</w:t>
      </w:r>
    </w:p>
  </w:comment>
  <w:comment w:id="15" w:author="Filipi Damasceno Vianna [2]" w:date="2022-05-11T11:54:00Z" w:initials="FDV">
    <w:p w14:paraId="50576FB8" w14:textId="3605C70E" w:rsidR="009C5537" w:rsidRPr="009C5537" w:rsidRDefault="009C5537">
      <w:pPr>
        <w:pStyle w:val="Textodecomentrio"/>
        <w:rPr>
          <w:lang w:val="pt-BR"/>
        </w:rPr>
      </w:pPr>
      <w:r>
        <w:rPr>
          <w:rStyle w:val="Refdecomentrio"/>
        </w:rPr>
        <w:annotationRef/>
      </w:r>
      <w:r w:rsidRPr="009C5537">
        <w:rPr>
          <w:lang w:val="pt-BR"/>
        </w:rPr>
        <w:t>Colocar nas referencias e a</w:t>
      </w:r>
      <w:r>
        <w:rPr>
          <w:lang w:val="pt-BR"/>
        </w:rPr>
        <w:t>qui só citar</w:t>
      </w:r>
    </w:p>
  </w:comment>
  <w:comment w:id="16" w:author="SUMIG - Gabriel Campos de Bastiani" w:date="2022-05-13T09:08:00Z" w:initials="SGCdB">
    <w:p w14:paraId="54B8306E" w14:textId="77777777" w:rsidR="00A05165" w:rsidRDefault="00A05165" w:rsidP="00DA0C02">
      <w:pPr>
        <w:pStyle w:val="Textodecomentrio"/>
      </w:pPr>
      <w:r>
        <w:rPr>
          <w:rStyle w:val="Refdecomentrio"/>
        </w:rPr>
        <w:annotationRef/>
      </w:r>
      <w:r>
        <w:t>De acordo, deixei aqui apenas a citação e coloquei na parte final a referência.</w:t>
      </w:r>
    </w:p>
  </w:comment>
  <w:comment w:id="17" w:author="Filipi Damasceno Vianna [2]" w:date="2022-05-11T11:54:00Z" w:initials="FDV">
    <w:p w14:paraId="18B8AD67" w14:textId="3926BC96" w:rsidR="009C5537" w:rsidRDefault="009C5537">
      <w:pPr>
        <w:pStyle w:val="Textodecomentrio"/>
      </w:pPr>
      <w:r>
        <w:rPr>
          <w:rStyle w:val="Refdecomentrio"/>
        </w:rPr>
        <w:annotationRef/>
      </w:r>
      <w:r>
        <w:t>idem</w:t>
      </w:r>
    </w:p>
  </w:comment>
  <w:comment w:id="18" w:author="SUMIG - Gabriel Campos de Bastiani" w:date="2022-05-13T09:08:00Z" w:initials="SGCdB">
    <w:p w14:paraId="2859D003" w14:textId="77777777" w:rsidR="00A05165" w:rsidRDefault="00A05165" w:rsidP="00FE54AB">
      <w:pPr>
        <w:pStyle w:val="Textodecomentrio"/>
      </w:pPr>
      <w:r>
        <w:rPr>
          <w:rStyle w:val="Refdecomentrio"/>
        </w:rPr>
        <w:annotationRef/>
      </w:r>
      <w:r>
        <w:t>De acordo, deixei aqui apenas a citação e coloquei na parte final a referência.</w:t>
      </w:r>
    </w:p>
  </w:comment>
  <w:comment w:id="30" w:author="Filipi Damasceno Vianna [2]" w:date="2022-05-11T11:57:00Z" w:initials="FDV">
    <w:p w14:paraId="1E8D1634" w14:textId="5422A7D6" w:rsidR="008369A9" w:rsidRPr="008369A9" w:rsidRDefault="008369A9">
      <w:pPr>
        <w:pStyle w:val="Textodecomentrio"/>
        <w:rPr>
          <w:lang w:val="pt-BR"/>
        </w:rPr>
      </w:pPr>
      <w:r>
        <w:rPr>
          <w:rStyle w:val="Refdecomentrio"/>
        </w:rPr>
        <w:annotationRef/>
      </w:r>
      <w:r w:rsidRPr="008369A9">
        <w:rPr>
          <w:lang w:val="pt-BR"/>
        </w:rPr>
        <w:t>Citar referencia e na referencia co</w:t>
      </w:r>
      <w:r>
        <w:rPr>
          <w:lang w:val="pt-BR"/>
        </w:rPr>
        <w:t>locar o site</w:t>
      </w:r>
    </w:p>
  </w:comment>
  <w:comment w:id="31" w:author="SUMIG - Gabriel Campos de Bastiani" w:date="2022-05-13T10:41:00Z" w:initials="SGCdB">
    <w:p w14:paraId="00C914CF" w14:textId="77777777" w:rsidR="0072028C" w:rsidRDefault="0072028C" w:rsidP="00FB269C">
      <w:pPr>
        <w:pStyle w:val="Textodecomentrio"/>
      </w:pPr>
      <w:r>
        <w:rPr>
          <w:rStyle w:val="Refdecomentrio"/>
        </w:rPr>
        <w:annotationRef/>
      </w:r>
      <w:r>
        <w:t>Inseri a referencia nas referencias bibliograficas no fim do trabalho.</w:t>
      </w:r>
    </w:p>
  </w:comment>
  <w:comment w:id="33" w:author="Filipi Damasceno Vianna [2]" w:date="2022-05-11T11:57:00Z" w:initials="FDV">
    <w:p w14:paraId="195AB95F" w14:textId="3D3006F1" w:rsidR="008369A9" w:rsidRDefault="008369A9">
      <w:pPr>
        <w:pStyle w:val="Textodecomentrio"/>
      </w:pPr>
      <w:r>
        <w:rPr>
          <w:rStyle w:val="Refdecomentrio"/>
        </w:rPr>
        <w:annotationRef/>
      </w:r>
      <w:r>
        <w:t>Citar referencia do site</w:t>
      </w:r>
    </w:p>
  </w:comment>
  <w:comment w:id="34" w:author="SUMIG - Gabriel Campos de Bastiani" w:date="2022-05-13T10:41:00Z" w:initials="SGCdB">
    <w:p w14:paraId="2FC2006B" w14:textId="77777777" w:rsidR="0072028C" w:rsidRDefault="0072028C" w:rsidP="002C0D13">
      <w:pPr>
        <w:pStyle w:val="Textodecomentrio"/>
      </w:pPr>
      <w:r>
        <w:rPr>
          <w:rStyle w:val="Refdecomentrio"/>
        </w:rPr>
        <w:annotationRef/>
      </w:r>
      <w:r>
        <w:t>Inseri a referencia nas referencias bibliograficas no fim do trabalho.</w:t>
      </w:r>
    </w:p>
  </w:comment>
  <w:comment w:id="36" w:author="Filipi Damasceno Vianna [2]" w:date="2022-05-11T11:57:00Z" w:initials="FDV">
    <w:p w14:paraId="4E56BDAB" w14:textId="4096CCE8" w:rsidR="008369A9" w:rsidRDefault="008369A9">
      <w:pPr>
        <w:pStyle w:val="Textodecomentrio"/>
      </w:pPr>
      <w:r>
        <w:rPr>
          <w:rStyle w:val="Refdecomentrio"/>
        </w:rPr>
        <w:annotationRef/>
      </w:r>
      <w:r>
        <w:t>Citar referencia do site</w:t>
      </w:r>
    </w:p>
  </w:comment>
  <w:comment w:id="37" w:author="SUMIG - Gabriel Campos de Bastiani" w:date="2022-05-13T10:41:00Z" w:initials="SGCdB">
    <w:p w14:paraId="76EC4B37" w14:textId="77777777" w:rsidR="0072028C" w:rsidRDefault="0072028C" w:rsidP="00D12C07">
      <w:pPr>
        <w:pStyle w:val="Textodecomentrio"/>
      </w:pPr>
      <w:r>
        <w:rPr>
          <w:rStyle w:val="Refdecomentrio"/>
        </w:rPr>
        <w:annotationRef/>
      </w:r>
      <w:r>
        <w:t>Inseri a referencia nas referencias bibliograficas no fim do trabalho.</w:t>
      </w:r>
    </w:p>
  </w:comment>
  <w:comment w:id="39" w:author="Filipi Damasceno Vianna [2]" w:date="2022-05-11T11:58:00Z" w:initials="FDV">
    <w:p w14:paraId="7C076E82" w14:textId="620E668D" w:rsidR="008369A9" w:rsidRDefault="008369A9">
      <w:pPr>
        <w:pStyle w:val="Textodecomentrio"/>
      </w:pPr>
      <w:r>
        <w:rPr>
          <w:rStyle w:val="Refdecomentrio"/>
        </w:rPr>
        <w:annotationRef/>
      </w:r>
      <w:r>
        <w:t>Citar referencia do site</w:t>
      </w:r>
    </w:p>
  </w:comment>
  <w:comment w:id="40" w:author="SUMIG - Gabriel Campos de Bastiani" w:date="2022-05-13T10:41:00Z" w:initials="SGCdB">
    <w:p w14:paraId="20C0EEE9" w14:textId="77777777" w:rsidR="0072028C" w:rsidRDefault="0072028C" w:rsidP="00E126A4">
      <w:pPr>
        <w:pStyle w:val="Textodecomentrio"/>
      </w:pPr>
      <w:r>
        <w:rPr>
          <w:rStyle w:val="Refdecomentrio"/>
        </w:rPr>
        <w:annotationRef/>
      </w:r>
      <w:r>
        <w:t>Inseri a referencia nas referencias bibliograficas no fim do trabalho.</w:t>
      </w:r>
    </w:p>
  </w:comment>
  <w:comment w:id="41" w:author="Filipi Damasceno Vianna [2]" w:date="2022-05-11T11:59:00Z" w:initials="FDV">
    <w:p w14:paraId="7D066CF8" w14:textId="249A23C8" w:rsidR="008369A9" w:rsidRPr="008369A9" w:rsidRDefault="008369A9">
      <w:pPr>
        <w:pStyle w:val="Textodecomentrio"/>
        <w:rPr>
          <w:lang w:val="pt-BR"/>
        </w:rPr>
      </w:pPr>
      <w:r>
        <w:rPr>
          <w:rStyle w:val="Refdecomentrio"/>
        </w:rPr>
        <w:annotationRef/>
      </w:r>
      <w:r w:rsidRPr="008369A9">
        <w:rPr>
          <w:lang w:val="pt-BR"/>
        </w:rPr>
        <w:t xml:space="preserve">Se o cadastro é antes, </w:t>
      </w:r>
      <w:r>
        <w:rPr>
          <w:lang w:val="pt-BR"/>
        </w:rPr>
        <w:t>não é necessário ter a palavra pré</w:t>
      </w:r>
    </w:p>
  </w:comment>
  <w:comment w:id="42" w:author="SUMIG - Gabriel Campos de Bastiani" w:date="2022-05-13T10:44:00Z" w:initials="SGCdB">
    <w:p w14:paraId="5E976230" w14:textId="77777777" w:rsidR="0072028C" w:rsidRDefault="0072028C" w:rsidP="00ED27A2">
      <w:pPr>
        <w:pStyle w:val="Textodecomentrio"/>
      </w:pPr>
      <w:r>
        <w:rPr>
          <w:rStyle w:val="Refdecomentrio"/>
        </w:rPr>
        <w:annotationRef/>
      </w:r>
      <w:r>
        <w:t>Tens razão, deletei a palavra.</w:t>
      </w:r>
    </w:p>
  </w:comment>
  <w:comment w:id="49" w:author="Filipi Damasceno Vianna [2]" w:date="2022-05-11T12:02:00Z" w:initials="FDV">
    <w:p w14:paraId="6FD243D7" w14:textId="709EAEF1" w:rsidR="005616D6" w:rsidRDefault="005616D6">
      <w:pPr>
        <w:pStyle w:val="Textodecomentrio"/>
        <w:rPr>
          <w:lang w:val="pt-BR"/>
        </w:rPr>
      </w:pPr>
      <w:r>
        <w:rPr>
          <w:rStyle w:val="Refdecomentrio"/>
        </w:rPr>
        <w:annotationRef/>
      </w:r>
      <w:r w:rsidRPr="005616D6">
        <w:rPr>
          <w:lang w:val="pt-BR"/>
        </w:rPr>
        <w:t xml:space="preserve">Acho que essas imagens podem </w:t>
      </w:r>
      <w:r>
        <w:rPr>
          <w:lang w:val="pt-BR"/>
        </w:rPr>
        <w:t>virar figuras no texto</w:t>
      </w:r>
    </w:p>
    <w:p w14:paraId="7200FC8A" w14:textId="0B5F00AF" w:rsidR="005616D6" w:rsidRPr="005616D6" w:rsidRDefault="005616D6">
      <w:pPr>
        <w:pStyle w:val="Textodecomentrio"/>
        <w:rPr>
          <w:lang w:val="pt-BR"/>
        </w:rPr>
      </w:pPr>
      <w:r>
        <w:rPr>
          <w:lang w:val="pt-BR"/>
        </w:rPr>
        <w:t>O que acha?</w:t>
      </w:r>
    </w:p>
  </w:comment>
  <w:comment w:id="50" w:author="SUMIG - Gabriel Campos de Bastiani" w:date="2022-05-17T16:47:00Z" w:initials="SGCdB">
    <w:p w14:paraId="0D35CACE" w14:textId="77777777" w:rsidR="00675A88" w:rsidRDefault="00675A88" w:rsidP="00AF4374">
      <w:pPr>
        <w:pStyle w:val="Textodecomentrio"/>
      </w:pPr>
      <w:r>
        <w:rPr>
          <w:rStyle w:val="Refdecomentrio"/>
        </w:rPr>
        <w:annotationRef/>
      </w:r>
      <w:r>
        <w:t>De fato é uma ótima ideia para que possamos exemplificar a ideia por meio de imagens dentro do texto... Apliquei no trabalho.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D92136" w15:done="0"/>
  <w15:commentEx w15:paraId="232414BE" w15:paraIdParent="29D92136" w15:done="0"/>
  <w15:commentEx w15:paraId="1309FE7B" w15:done="0"/>
  <w15:commentEx w15:paraId="29AEE9A8" w15:paraIdParent="1309FE7B" w15:done="0"/>
  <w15:commentEx w15:paraId="78D9814C" w15:done="0"/>
  <w15:commentEx w15:paraId="609AC01D" w15:paraIdParent="78D9814C" w15:done="0"/>
  <w15:commentEx w15:paraId="24C489E2" w15:done="1"/>
  <w15:commentEx w15:paraId="1FFE8301" w15:paraIdParent="24C489E2" w15:done="1"/>
  <w15:commentEx w15:paraId="50576FB8" w15:done="0"/>
  <w15:commentEx w15:paraId="54B8306E" w15:paraIdParent="50576FB8" w15:done="0"/>
  <w15:commentEx w15:paraId="18B8AD67" w15:done="0"/>
  <w15:commentEx w15:paraId="2859D003" w15:paraIdParent="18B8AD67" w15:done="0"/>
  <w15:commentEx w15:paraId="1E8D1634" w15:done="0"/>
  <w15:commentEx w15:paraId="00C914CF" w15:paraIdParent="1E8D1634" w15:done="0"/>
  <w15:commentEx w15:paraId="195AB95F" w15:done="0"/>
  <w15:commentEx w15:paraId="2FC2006B" w15:paraIdParent="195AB95F" w15:done="0"/>
  <w15:commentEx w15:paraId="4E56BDAB" w15:done="0"/>
  <w15:commentEx w15:paraId="76EC4B37" w15:paraIdParent="4E56BDAB" w15:done="0"/>
  <w15:commentEx w15:paraId="7C076E82" w15:done="0"/>
  <w15:commentEx w15:paraId="20C0EEE9" w15:paraIdParent="7C076E82" w15:done="0"/>
  <w15:commentEx w15:paraId="7D066CF8" w15:done="0"/>
  <w15:commentEx w15:paraId="5E976230" w15:paraIdParent="7D066CF8" w15:done="0"/>
  <w15:commentEx w15:paraId="7200FC8A" w15:done="0"/>
  <w15:commentEx w15:paraId="0D35CACE" w15:paraIdParent="7200FC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A9EA1" w16cex:dateUtc="2022-04-08T14:44:00Z"/>
  <w16cex:commentExtensible w16cex:durableId="260BBF47" w16cex:dateUtc="2022-04-21T14:32:00Z"/>
  <w16cex:commentExtensible w16cex:durableId="26262233" w16cex:dateUtc="2022-05-11T14:53:00Z"/>
  <w16cex:commentExtensible w16cex:durableId="2628986C" w16cex:dateUtc="2022-05-13T11:42:00Z"/>
  <w16cex:commentExtensible w16cex:durableId="26262241" w16cex:dateUtc="2022-05-11T14:53:00Z"/>
  <w16cex:commentExtensible w16cex:durableId="2628987D" w16cex:dateUtc="2022-05-13T11:42:00Z"/>
  <w16cex:commentExtensible w16cex:durableId="25FA9C40" w16cex:dateUtc="2022-04-08T14:34:00Z"/>
  <w16cex:commentExtensible w16cex:durableId="260BECDC" w16cex:dateUtc="2022-04-21T17:46:00Z"/>
  <w16cex:commentExtensible w16cex:durableId="26262284" w16cex:dateUtc="2022-05-11T14:54:00Z"/>
  <w16cex:commentExtensible w16cex:durableId="26289E9A" w16cex:dateUtc="2022-05-13T12:08:00Z"/>
  <w16cex:commentExtensible w16cex:durableId="26262292" w16cex:dateUtc="2022-05-11T14:54:00Z"/>
  <w16cex:commentExtensible w16cex:durableId="26289E9E" w16cex:dateUtc="2022-05-13T12:08:00Z"/>
  <w16cex:commentExtensible w16cex:durableId="26262322" w16cex:dateUtc="2022-05-11T14:57:00Z"/>
  <w16cex:commentExtensible w16cex:durableId="2628B447" w16cex:dateUtc="2022-05-13T13:41:00Z"/>
  <w16cex:commentExtensible w16cex:durableId="26262331" w16cex:dateUtc="2022-05-11T14:57:00Z"/>
  <w16cex:commentExtensible w16cex:durableId="2628B44D" w16cex:dateUtc="2022-05-13T13:41:00Z"/>
  <w16cex:commentExtensible w16cex:durableId="26262340" w16cex:dateUtc="2022-05-11T14:57:00Z"/>
  <w16cex:commentExtensible w16cex:durableId="2628B452" w16cex:dateUtc="2022-05-13T13:41:00Z"/>
  <w16cex:commentExtensible w16cex:durableId="26262360" w16cex:dateUtc="2022-05-11T14:58:00Z"/>
  <w16cex:commentExtensible w16cex:durableId="2628B457" w16cex:dateUtc="2022-05-13T13:41:00Z"/>
  <w16cex:commentExtensible w16cex:durableId="2626238D" w16cex:dateUtc="2022-05-11T14:59:00Z"/>
  <w16cex:commentExtensible w16cex:durableId="2628B511" w16cex:dateUtc="2022-05-13T13:44:00Z"/>
  <w16cex:commentExtensible w16cex:durableId="2626244A" w16cex:dateUtc="2022-05-11T15:02:00Z"/>
  <w16cex:commentExtensible w16cex:durableId="262E502C" w16cex:dateUtc="2022-05-17T19: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D92136" w16cid:durableId="25FA9EA1"/>
  <w16cid:commentId w16cid:paraId="232414BE" w16cid:durableId="260BBF47"/>
  <w16cid:commentId w16cid:paraId="1309FE7B" w16cid:durableId="26262233"/>
  <w16cid:commentId w16cid:paraId="29AEE9A8" w16cid:durableId="2628986C"/>
  <w16cid:commentId w16cid:paraId="78D9814C" w16cid:durableId="26262241"/>
  <w16cid:commentId w16cid:paraId="609AC01D" w16cid:durableId="2628987D"/>
  <w16cid:commentId w16cid:paraId="24C489E2" w16cid:durableId="25FA9C40"/>
  <w16cid:commentId w16cid:paraId="1FFE8301" w16cid:durableId="260BECDC"/>
  <w16cid:commentId w16cid:paraId="50576FB8" w16cid:durableId="26262284"/>
  <w16cid:commentId w16cid:paraId="54B8306E" w16cid:durableId="26289E9A"/>
  <w16cid:commentId w16cid:paraId="18B8AD67" w16cid:durableId="26262292"/>
  <w16cid:commentId w16cid:paraId="2859D003" w16cid:durableId="26289E9E"/>
  <w16cid:commentId w16cid:paraId="1E8D1634" w16cid:durableId="26262322"/>
  <w16cid:commentId w16cid:paraId="00C914CF" w16cid:durableId="2628B447"/>
  <w16cid:commentId w16cid:paraId="195AB95F" w16cid:durableId="26262331"/>
  <w16cid:commentId w16cid:paraId="2FC2006B" w16cid:durableId="2628B44D"/>
  <w16cid:commentId w16cid:paraId="4E56BDAB" w16cid:durableId="26262340"/>
  <w16cid:commentId w16cid:paraId="76EC4B37" w16cid:durableId="2628B452"/>
  <w16cid:commentId w16cid:paraId="7C076E82" w16cid:durableId="26262360"/>
  <w16cid:commentId w16cid:paraId="20C0EEE9" w16cid:durableId="2628B457"/>
  <w16cid:commentId w16cid:paraId="7D066CF8" w16cid:durableId="2626238D"/>
  <w16cid:commentId w16cid:paraId="5E976230" w16cid:durableId="2628B511"/>
  <w16cid:commentId w16cid:paraId="7200FC8A" w16cid:durableId="2626244A"/>
  <w16cid:commentId w16cid:paraId="0D35CACE" w16cid:durableId="262E50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D72F2" w14:textId="77777777" w:rsidR="006F3DA0" w:rsidRDefault="006F3DA0">
      <w:r>
        <w:separator/>
      </w:r>
    </w:p>
  </w:endnote>
  <w:endnote w:type="continuationSeparator" w:id="0">
    <w:p w14:paraId="20389609" w14:textId="77777777" w:rsidR="006F3DA0" w:rsidRDefault="006F3D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D53A3B2-A691-42FA-95F1-8C98EDCBDA93}"/>
    <w:embedBold r:id="rId2" w:fontKey="{3963ED85-45DB-4CC5-BA28-AB32011C6BAC}"/>
    <w:embedItalic r:id="rId3" w:fontKey="{2F085D96-7A3C-425A-84DD-BD32A8A61EFE}"/>
  </w:font>
  <w:font w:name="Gotham Black">
    <w:altName w:val="Calibri"/>
    <w:charset w:val="00"/>
    <w:family w:val="auto"/>
    <w:pitch w:val="variable"/>
    <w:sig w:usb0="A00000AF" w:usb1="50000048" w:usb2="00000000" w:usb3="00000000" w:csb0="00000111"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ckness">
    <w:charset w:val="00"/>
    <w:family w:val="auto"/>
    <w:pitch w:val="variable"/>
    <w:sig w:usb0="00000003" w:usb1="10000000" w:usb2="00000000" w:usb3="00000000" w:csb0="00000001" w:csb1="00000000"/>
    <w:embedRegular r:id="rId4" w:subsetted="1" w:fontKey="{A220CC82-1E28-4465-A0BC-AFA81A69301A}"/>
  </w:font>
  <w:font w:name="Montserrat Medium">
    <w:charset w:val="00"/>
    <w:family w:val="auto"/>
    <w:pitch w:val="variable"/>
    <w:sig w:usb0="2000020F" w:usb1="00000003" w:usb2="00000000" w:usb3="00000000" w:csb0="00000197"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otham Bold">
    <w:altName w:val="Calibri"/>
    <w:charset w:val="00"/>
    <w:family w:val="auto"/>
    <w:pitch w:val="variable"/>
    <w:sig w:usb0="A00000AF" w:usb1="40000048" w:usb2="00000000" w:usb3="00000000" w:csb0="00000111" w:csb1="00000000"/>
  </w:font>
  <w:font w:name="Gotham Book">
    <w:altName w:val="Calibri"/>
    <w:panose1 w:val="00000000000000000000"/>
    <w:charset w:val="00"/>
    <w:family w:val="modern"/>
    <w:notTrueType/>
    <w:pitch w:val="variable"/>
    <w:sig w:usb0="A10000FF" w:usb1="4000005B"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05B44" w14:textId="77777777" w:rsidR="00FA0D53" w:rsidRDefault="00FA0D53">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EAE0" w14:textId="77777777" w:rsidR="00FA0D53" w:rsidRDefault="00FA0D53">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C44D" w14:textId="462B33B8" w:rsidR="00DA3CB0" w:rsidRPr="00DA3CB0" w:rsidRDefault="006F3DA0" w:rsidP="00DA3CB0">
    <w:pPr>
      <w:pStyle w:val="Rodap"/>
      <w:tabs>
        <w:tab w:val="clear" w:pos="4252"/>
        <w:tab w:val="clear" w:pos="8504"/>
        <w:tab w:val="left" w:pos="7470"/>
      </w:tabs>
      <w:rPr>
        <w:b/>
        <w:bCs/>
      </w:rPr>
    </w:pPr>
    <w:sdt>
      <w:sdtPr>
        <w:id w:val="-1963712985"/>
        <w:docPartObj>
          <w:docPartGallery w:val="Page Numbers (Bottom of Page)"/>
          <w:docPartUnique/>
        </w:docPartObj>
      </w:sdtPr>
      <w:sdtEndPr>
        <w:rPr>
          <w:b/>
          <w:bCs/>
          <w:color w:val="FFFFFF" w:themeColor="background1"/>
          <w:sz w:val="20"/>
          <w:szCs w:val="20"/>
        </w:rPr>
      </w:sdtEndPr>
      <w:sdtContent>
        <w:r w:rsidR="00DA3CB0" w:rsidRPr="00DA3CB0">
          <w:rPr>
            <w:b/>
            <w:bCs/>
            <w:noProof/>
          </w:rPr>
          <w:drawing>
            <wp:anchor distT="0" distB="0" distL="114300" distR="114300" simplePos="0" relativeHeight="251674624" behindDoc="0" locked="0" layoutInCell="1" allowOverlap="1" wp14:anchorId="18248E38" wp14:editId="2838E9F0">
              <wp:simplePos x="0" y="0"/>
              <wp:positionH relativeFrom="column">
                <wp:posOffset>5787390</wp:posOffset>
              </wp:positionH>
              <wp:positionV relativeFrom="paragraph">
                <wp:posOffset>-215900</wp:posOffset>
              </wp:positionV>
              <wp:extent cx="956310" cy="129540"/>
              <wp:effectExtent l="0" t="0" r="0" b="3810"/>
              <wp:wrapNone/>
              <wp:docPr id="1030" name="Imagem 24">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r w:rsidR="00DA3CB0" w:rsidRPr="00DA3CB0">
          <w:rPr>
            <w:b/>
            <w:bCs/>
            <w:noProof/>
          </w:rPr>
          <mc:AlternateContent>
            <mc:Choice Requires="wps">
              <w:drawing>
                <wp:anchor distT="0" distB="0" distL="114300" distR="114300" simplePos="0" relativeHeight="251673600" behindDoc="1" locked="0" layoutInCell="1" allowOverlap="1" wp14:anchorId="0AEFCA57" wp14:editId="06BDD5B1">
                  <wp:simplePos x="0" y="0"/>
                  <wp:positionH relativeFrom="column">
                    <wp:posOffset>-781050</wp:posOffset>
                  </wp:positionH>
                  <wp:positionV relativeFrom="paragraph">
                    <wp:posOffset>-28575</wp:posOffset>
                  </wp:positionV>
                  <wp:extent cx="7788275" cy="462562"/>
                  <wp:effectExtent l="0" t="0" r="3175" b="0"/>
                  <wp:wrapNone/>
                  <wp:docPr id="27" name="Retângulo 27"/>
                  <wp:cNvGraphicFramePr/>
                  <a:graphic xmlns:a="http://schemas.openxmlformats.org/drawingml/2006/main">
                    <a:graphicData uri="http://schemas.microsoft.com/office/word/2010/wordprocessingShape">
                      <wps:wsp>
                        <wps:cNvSpPr/>
                        <wps:spPr>
                          <a:xfrm>
                            <a:off x="0" y="0"/>
                            <a:ext cx="7788275" cy="462562"/>
                          </a:xfrm>
                          <a:prstGeom prst="rect">
                            <a:avLst/>
                          </a:prstGeom>
                          <a:solidFill>
                            <a:srgbClr val="203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B093E" id="Retângulo 27" o:spid="_x0000_s1026" style="position:absolute;margin-left:-61.5pt;margin-top:-2.25pt;width:613.25pt;height:36.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" fillcolor="#203644" stroked="f" strokeweight="2pt"/>
              </w:pict>
            </mc:Fallback>
          </mc:AlternateContent>
        </w:r>
        <w:r w:rsidR="00DA3CB0" w:rsidRPr="00DA3CB0">
          <w:rPr>
            <w:b/>
            <w:bCs/>
            <w:color w:val="FFFFFF" w:themeColor="background1"/>
            <w:sz w:val="20"/>
            <w:szCs w:val="20"/>
          </w:rPr>
          <w:fldChar w:fldCharType="begin"/>
        </w:r>
        <w:r w:rsidR="00DA3CB0" w:rsidRPr="00DA3CB0">
          <w:rPr>
            <w:b/>
            <w:bCs/>
            <w:color w:val="FFFFFF" w:themeColor="background1"/>
            <w:sz w:val="20"/>
            <w:szCs w:val="20"/>
          </w:rPr>
          <w:instrText>PAGE   \* MERGEFORMAT</w:instrText>
        </w:r>
        <w:r w:rsidR="00DA3CB0" w:rsidRPr="00DA3CB0">
          <w:rPr>
            <w:b/>
            <w:bCs/>
            <w:color w:val="FFFFFF" w:themeColor="background1"/>
            <w:sz w:val="20"/>
            <w:szCs w:val="20"/>
          </w:rPr>
          <w:fldChar w:fldCharType="separate"/>
        </w:r>
        <w:r w:rsidR="00DA3CB0" w:rsidRPr="00DA3CB0">
          <w:rPr>
            <w:b/>
            <w:bCs/>
            <w:color w:val="FFFFFF" w:themeColor="background1"/>
            <w:sz w:val="20"/>
            <w:szCs w:val="20"/>
            <w:lang w:val="pt-BR"/>
          </w:rPr>
          <w:t>2</w:t>
        </w:r>
        <w:r w:rsidR="00DA3CB0" w:rsidRPr="00DA3CB0">
          <w:rPr>
            <w:b/>
            <w:bCs/>
            <w:color w:val="FFFFFF" w:themeColor="background1"/>
            <w:sz w:val="20"/>
            <w:szCs w:val="20"/>
          </w:rPr>
          <w:fldChar w:fldCharType="end"/>
        </w:r>
      </w:sdtContent>
    </w:sdt>
    <w:r w:rsidR="00DA3CB0">
      <w:rPr>
        <w:b/>
        <w:bCs/>
        <w:color w:val="FFFFFF" w:themeColor="background1"/>
        <w:sz w:val="20"/>
        <w:szCs w:val="20"/>
      </w:rPr>
      <w:tab/>
    </w:r>
  </w:p>
  <w:p w14:paraId="74978991" w14:textId="1630DA01" w:rsidR="00B563AF" w:rsidRDefault="00B563AF">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2B4AE" w14:textId="271304EE" w:rsidR="009424E7" w:rsidRPr="00DE6CE0" w:rsidRDefault="00DE6CE0" w:rsidP="009424E7">
    <w:pPr>
      <w:pStyle w:val="Rodap"/>
      <w:tabs>
        <w:tab w:val="clear" w:pos="4252"/>
        <w:tab w:val="center" w:pos="3828"/>
      </w:tabs>
      <w:rPr>
        <w:b/>
        <w:color w:val="FFFFFF" w:themeColor="background1"/>
      </w:rPr>
    </w:pPr>
    <w:r w:rsidRPr="00DE6CE0">
      <w:rPr>
        <w:b/>
        <w:noProof/>
        <w:color w:val="FFFFFF" w:themeColor="background1"/>
        <w:lang w:val="pt-BR" w:eastAsia="pt-BR"/>
      </w:rPr>
      <w:drawing>
        <wp:anchor distT="0" distB="0" distL="114300" distR="114300" simplePos="0" relativeHeight="251654144" behindDoc="0" locked="0" layoutInCell="1" allowOverlap="1" wp14:anchorId="274D0D91" wp14:editId="540C9A99">
          <wp:simplePos x="0" y="0"/>
          <wp:positionH relativeFrom="column">
            <wp:posOffset>5816882</wp:posOffset>
          </wp:positionH>
          <wp:positionV relativeFrom="paragraph">
            <wp:posOffset>57996</wp:posOffset>
          </wp:positionV>
          <wp:extent cx="956310" cy="129540"/>
          <wp:effectExtent l="0" t="0" r="0" b="3810"/>
          <wp:wrapNone/>
          <wp:docPr id="48" name="Imagem 24">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p w14:paraId="726A34CD" w14:textId="77777777" w:rsidR="00C043C9" w:rsidRDefault="00C043C9">
    <w:pPr>
      <w:pStyle w:val="Corpodetexto"/>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B008C" w14:textId="413FED17" w:rsidR="0033001F" w:rsidRDefault="0033001F" w:rsidP="009424E7">
    <w:pPr>
      <w:pStyle w:val="Rodap"/>
      <w:tabs>
        <w:tab w:val="clear" w:pos="4252"/>
        <w:tab w:val="center" w:pos="3828"/>
      </w:tabs>
      <w:rPr>
        <w:b/>
        <w:color w:val="FFFFFF" w:themeColor="background1"/>
      </w:rPr>
    </w:pPr>
  </w:p>
  <w:p w14:paraId="3F90C27E" w14:textId="5F33FF80" w:rsidR="0033001F" w:rsidRDefault="0033001F" w:rsidP="009424E7">
    <w:pPr>
      <w:pStyle w:val="Rodap"/>
      <w:tabs>
        <w:tab w:val="clear" w:pos="4252"/>
        <w:tab w:val="center" w:pos="3828"/>
      </w:tabs>
      <w:rPr>
        <w:b/>
        <w:color w:val="FFFFFF" w:themeColor="background1"/>
      </w:rPr>
    </w:pPr>
    <w:r w:rsidRPr="00DE6CE0">
      <w:rPr>
        <w:b/>
        <w:noProof/>
        <w:color w:val="FFFFFF" w:themeColor="background1"/>
        <w:lang w:val="pt-BR" w:eastAsia="pt-BR"/>
      </w:rPr>
      <w:drawing>
        <wp:anchor distT="0" distB="0" distL="114300" distR="114300" simplePos="0" relativeHeight="251671552" behindDoc="0" locked="0" layoutInCell="1" allowOverlap="1" wp14:anchorId="38598B2B" wp14:editId="06340EFA">
          <wp:simplePos x="0" y="0"/>
          <wp:positionH relativeFrom="column">
            <wp:posOffset>5816882</wp:posOffset>
          </wp:positionH>
          <wp:positionV relativeFrom="paragraph">
            <wp:posOffset>57996</wp:posOffset>
          </wp:positionV>
          <wp:extent cx="956310" cy="129540"/>
          <wp:effectExtent l="0" t="0" r="0" b="3810"/>
          <wp:wrapNone/>
          <wp:docPr id="49" name="Imagem 49">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r>
      <w:rPr>
        <w:b/>
        <w:noProof/>
        <w:color w:val="FFFFFF" w:themeColor="background1"/>
        <w:lang w:val="pt-BR" w:eastAsia="pt-BR"/>
      </w:rPr>
      <mc:AlternateContent>
        <mc:Choice Requires="wps">
          <w:drawing>
            <wp:anchor distT="0" distB="0" distL="114300" distR="114300" simplePos="0" relativeHeight="251670528" behindDoc="1" locked="0" layoutInCell="1" allowOverlap="1" wp14:anchorId="5E15D831" wp14:editId="162F51FC">
              <wp:simplePos x="0" y="0"/>
              <wp:positionH relativeFrom="column">
                <wp:posOffset>-752122</wp:posOffset>
              </wp:positionH>
              <wp:positionV relativeFrom="paragraph">
                <wp:posOffset>245110</wp:posOffset>
              </wp:positionV>
              <wp:extent cx="7788275" cy="462562"/>
              <wp:effectExtent l="0" t="0" r="3175" b="0"/>
              <wp:wrapNone/>
              <wp:docPr id="13" name="Retângulo 13"/>
              <wp:cNvGraphicFramePr/>
              <a:graphic xmlns:a="http://schemas.openxmlformats.org/drawingml/2006/main">
                <a:graphicData uri="http://schemas.microsoft.com/office/word/2010/wordprocessingShape">
                  <wps:wsp>
                    <wps:cNvSpPr/>
                    <wps:spPr>
                      <a:xfrm>
                        <a:off x="0" y="0"/>
                        <a:ext cx="7788275" cy="462562"/>
                      </a:xfrm>
                      <a:prstGeom prst="rect">
                        <a:avLst/>
                      </a:prstGeom>
                      <a:solidFill>
                        <a:srgbClr val="203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D47D6" id="Retângulo 13" o:spid="_x0000_s1026" style="position:absolute;margin-left:-59.2pt;margin-top:19.3pt;width:613.25pt;height:36.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" fillcolor="#203644" stroked="f" strokeweight="2pt"/>
          </w:pict>
        </mc:Fallback>
      </mc:AlternateContent>
    </w:r>
  </w:p>
  <w:p w14:paraId="2F822820" w14:textId="77777777" w:rsidR="0033001F" w:rsidRDefault="0033001F" w:rsidP="009424E7">
    <w:pPr>
      <w:pStyle w:val="Rodap"/>
      <w:tabs>
        <w:tab w:val="clear" w:pos="4252"/>
        <w:tab w:val="center" w:pos="3828"/>
      </w:tabs>
      <w:rPr>
        <w:b/>
        <w:color w:val="FFFFFF" w:themeColor="background1"/>
      </w:rPr>
    </w:pPr>
  </w:p>
  <w:p w14:paraId="2F4A30FD" w14:textId="25784512" w:rsidR="0033001F" w:rsidRPr="00DE6CE0" w:rsidRDefault="006F3DA0" w:rsidP="008D0E36">
    <w:pPr>
      <w:pStyle w:val="Rodap"/>
      <w:tabs>
        <w:tab w:val="clear" w:pos="4252"/>
        <w:tab w:val="clear" w:pos="8504"/>
        <w:tab w:val="left" w:pos="2930"/>
      </w:tabs>
      <w:rPr>
        <w:b/>
        <w:color w:val="FFFFFF" w:themeColor="background1"/>
      </w:rPr>
    </w:pPr>
    <w:sdt>
      <w:sdtPr>
        <w:rPr>
          <w:b/>
          <w:color w:val="FFFFFF" w:themeColor="background1"/>
        </w:rPr>
        <w:id w:val="1855765355"/>
        <w:docPartObj>
          <w:docPartGallery w:val="Page Numbers (Bottom of Page)"/>
          <w:docPartUnique/>
        </w:docPartObj>
      </w:sdtPr>
      <w:sdtEndPr/>
      <w:sdtContent>
        <w:r w:rsidR="0033001F" w:rsidRPr="00DE6CE0">
          <w:rPr>
            <w:b/>
            <w:color w:val="FFFFFF" w:themeColor="background1"/>
          </w:rPr>
          <w:fldChar w:fldCharType="begin"/>
        </w:r>
        <w:r w:rsidR="0033001F" w:rsidRPr="00DE6CE0">
          <w:rPr>
            <w:b/>
            <w:color w:val="FFFFFF" w:themeColor="background1"/>
          </w:rPr>
          <w:instrText>PAGE   \* MERGEFORMAT</w:instrText>
        </w:r>
        <w:r w:rsidR="0033001F" w:rsidRPr="00DE6CE0">
          <w:rPr>
            <w:b/>
            <w:color w:val="FFFFFF" w:themeColor="background1"/>
          </w:rPr>
          <w:fldChar w:fldCharType="separate"/>
        </w:r>
        <w:r w:rsidR="0033001F" w:rsidRPr="004F4E44">
          <w:rPr>
            <w:b/>
            <w:noProof/>
            <w:color w:val="FFFFFF" w:themeColor="background1"/>
            <w:lang w:val="pt-BR"/>
          </w:rPr>
          <w:t>12</w:t>
        </w:r>
        <w:r w:rsidR="0033001F" w:rsidRPr="00DE6CE0">
          <w:rPr>
            <w:b/>
            <w:color w:val="FFFFFF" w:themeColor="background1"/>
          </w:rPr>
          <w:fldChar w:fldCharType="end"/>
        </w:r>
      </w:sdtContent>
    </w:sdt>
    <w:r w:rsidR="008D0E36">
      <w:rPr>
        <w:b/>
        <w:color w:val="FFFFFF" w:themeColor="background1"/>
      </w:rPr>
      <w:tab/>
    </w:r>
  </w:p>
  <w:p w14:paraId="4C4619D3" w14:textId="77777777" w:rsidR="0033001F" w:rsidRDefault="0033001F">
    <w:pPr>
      <w:pStyle w:val="Corpodetexto"/>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C0263" w14:textId="77777777" w:rsidR="006F3DA0" w:rsidRDefault="006F3DA0">
      <w:r>
        <w:separator/>
      </w:r>
    </w:p>
  </w:footnote>
  <w:footnote w:type="continuationSeparator" w:id="0">
    <w:p w14:paraId="370B1D11" w14:textId="77777777" w:rsidR="006F3DA0" w:rsidRDefault="006F3D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3F1C" w14:textId="77777777" w:rsidR="00FA0D53" w:rsidRDefault="00FA0D5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7040C" w14:textId="77777777" w:rsidR="00FA0D53" w:rsidRDefault="00FA0D53">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55FE" w14:textId="43C13834" w:rsidR="00DD4BBB" w:rsidRDefault="00DD4BBB" w:rsidP="00DD4BBB">
    <w:pPr>
      <w:pStyle w:val="Corpodetexto"/>
      <w:spacing w:line="14" w:lineRule="auto"/>
      <w:rPr>
        <w:sz w:val="20"/>
      </w:rPr>
    </w:pPr>
  </w:p>
  <w:p w14:paraId="2D32C653" w14:textId="308A219E" w:rsidR="00DD4BBB" w:rsidRDefault="00540893" w:rsidP="00540893">
    <w:pPr>
      <w:pStyle w:val="Cabealho"/>
      <w:tabs>
        <w:tab w:val="clear" w:pos="4252"/>
        <w:tab w:val="clear" w:pos="8504"/>
        <w:tab w:val="left" w:pos="6197"/>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01AE6" w14:textId="451BF93B" w:rsidR="00C043C9" w:rsidRDefault="00C043C9">
    <w:pPr>
      <w:pStyle w:val="Corpodetexto"/>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691506"/>
    <w:multiLevelType w:val="hybridMultilevel"/>
    <w:tmpl w:val="89B463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B226891"/>
    <w:multiLevelType w:val="hybridMultilevel"/>
    <w:tmpl w:val="C78A8F98"/>
    <w:lvl w:ilvl="0" w:tplc="63A4061C">
      <w:start w:val="1"/>
      <w:numFmt w:val="decimal"/>
      <w:lvlText w:val="%1."/>
      <w:lvlJc w:val="left"/>
      <w:pPr>
        <w:ind w:left="1004" w:hanging="720"/>
      </w:pPr>
      <w:rPr>
        <w:rFonts w:hint="default"/>
        <w:b/>
        <w:color w:val="DDBE59"/>
        <w:sz w:val="50"/>
        <w:szCs w:val="5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426B54FE"/>
    <w:multiLevelType w:val="hybridMultilevel"/>
    <w:tmpl w:val="DE3C62E4"/>
    <w:lvl w:ilvl="0" w:tplc="25404E4E">
      <w:start w:val="1"/>
      <w:numFmt w:val="bullet"/>
      <w:lvlText w:val=""/>
      <w:lvlJc w:val="left"/>
      <w:pPr>
        <w:tabs>
          <w:tab w:val="num" w:pos="720"/>
        </w:tabs>
        <w:ind w:left="720" w:hanging="360"/>
      </w:pPr>
      <w:rPr>
        <w:rFonts w:ascii="Wingdings" w:hAnsi="Wingdings" w:hint="default"/>
      </w:rPr>
    </w:lvl>
    <w:lvl w:ilvl="1" w:tplc="65A853AA" w:tentative="1">
      <w:start w:val="1"/>
      <w:numFmt w:val="bullet"/>
      <w:lvlText w:val=""/>
      <w:lvlJc w:val="left"/>
      <w:pPr>
        <w:tabs>
          <w:tab w:val="num" w:pos="1440"/>
        </w:tabs>
        <w:ind w:left="1440" w:hanging="360"/>
      </w:pPr>
      <w:rPr>
        <w:rFonts w:ascii="Wingdings" w:hAnsi="Wingdings" w:hint="default"/>
      </w:rPr>
    </w:lvl>
    <w:lvl w:ilvl="2" w:tplc="038A09B8" w:tentative="1">
      <w:start w:val="1"/>
      <w:numFmt w:val="bullet"/>
      <w:lvlText w:val=""/>
      <w:lvlJc w:val="left"/>
      <w:pPr>
        <w:tabs>
          <w:tab w:val="num" w:pos="2160"/>
        </w:tabs>
        <w:ind w:left="2160" w:hanging="360"/>
      </w:pPr>
      <w:rPr>
        <w:rFonts w:ascii="Wingdings" w:hAnsi="Wingdings" w:hint="default"/>
      </w:rPr>
    </w:lvl>
    <w:lvl w:ilvl="3" w:tplc="4CD6FCFC" w:tentative="1">
      <w:start w:val="1"/>
      <w:numFmt w:val="bullet"/>
      <w:lvlText w:val=""/>
      <w:lvlJc w:val="left"/>
      <w:pPr>
        <w:tabs>
          <w:tab w:val="num" w:pos="2880"/>
        </w:tabs>
        <w:ind w:left="2880" w:hanging="360"/>
      </w:pPr>
      <w:rPr>
        <w:rFonts w:ascii="Wingdings" w:hAnsi="Wingdings" w:hint="default"/>
      </w:rPr>
    </w:lvl>
    <w:lvl w:ilvl="4" w:tplc="DBEEE734" w:tentative="1">
      <w:start w:val="1"/>
      <w:numFmt w:val="bullet"/>
      <w:lvlText w:val=""/>
      <w:lvlJc w:val="left"/>
      <w:pPr>
        <w:tabs>
          <w:tab w:val="num" w:pos="3600"/>
        </w:tabs>
        <w:ind w:left="3600" w:hanging="360"/>
      </w:pPr>
      <w:rPr>
        <w:rFonts w:ascii="Wingdings" w:hAnsi="Wingdings" w:hint="default"/>
      </w:rPr>
    </w:lvl>
    <w:lvl w:ilvl="5" w:tplc="3FC6F1FE" w:tentative="1">
      <w:start w:val="1"/>
      <w:numFmt w:val="bullet"/>
      <w:lvlText w:val=""/>
      <w:lvlJc w:val="left"/>
      <w:pPr>
        <w:tabs>
          <w:tab w:val="num" w:pos="4320"/>
        </w:tabs>
        <w:ind w:left="4320" w:hanging="360"/>
      </w:pPr>
      <w:rPr>
        <w:rFonts w:ascii="Wingdings" w:hAnsi="Wingdings" w:hint="default"/>
      </w:rPr>
    </w:lvl>
    <w:lvl w:ilvl="6" w:tplc="35685DC8" w:tentative="1">
      <w:start w:val="1"/>
      <w:numFmt w:val="bullet"/>
      <w:lvlText w:val=""/>
      <w:lvlJc w:val="left"/>
      <w:pPr>
        <w:tabs>
          <w:tab w:val="num" w:pos="5040"/>
        </w:tabs>
        <w:ind w:left="5040" w:hanging="360"/>
      </w:pPr>
      <w:rPr>
        <w:rFonts w:ascii="Wingdings" w:hAnsi="Wingdings" w:hint="default"/>
      </w:rPr>
    </w:lvl>
    <w:lvl w:ilvl="7" w:tplc="14D0E152" w:tentative="1">
      <w:start w:val="1"/>
      <w:numFmt w:val="bullet"/>
      <w:lvlText w:val=""/>
      <w:lvlJc w:val="left"/>
      <w:pPr>
        <w:tabs>
          <w:tab w:val="num" w:pos="5760"/>
        </w:tabs>
        <w:ind w:left="5760" w:hanging="360"/>
      </w:pPr>
      <w:rPr>
        <w:rFonts w:ascii="Wingdings" w:hAnsi="Wingdings" w:hint="default"/>
      </w:rPr>
    </w:lvl>
    <w:lvl w:ilvl="8" w:tplc="A9C4310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6AF57636"/>
    <w:multiLevelType w:val="hybridMultilevel"/>
    <w:tmpl w:val="93B4EFFE"/>
    <w:lvl w:ilvl="0" w:tplc="6508395A">
      <w:start w:val="1"/>
      <w:numFmt w:val="decimal"/>
      <w:pStyle w:val="Ttulo1"/>
      <w:lvlText w:val="%1."/>
      <w:lvlJc w:val="left"/>
      <w:pPr>
        <w:ind w:left="720" w:hanging="720"/>
      </w:pPr>
      <w:rPr>
        <w:rFonts w:hint="default"/>
        <w:b/>
        <w:bCs/>
        <w:color w:val="15222D"/>
        <w:sz w:val="48"/>
        <w:szCs w:val="48"/>
        <w:lang w:val="pt-BR"/>
      </w:rPr>
    </w:lvl>
    <w:lvl w:ilvl="1" w:tplc="04090019" w:tentative="1">
      <w:start w:val="1"/>
      <w:numFmt w:val="lowerLetter"/>
      <w:lvlText w:val="%2."/>
      <w:lvlJc w:val="left"/>
      <w:pPr>
        <w:ind w:left="770" w:hanging="360"/>
      </w:pPr>
    </w:lvl>
    <w:lvl w:ilvl="2" w:tplc="0409001B" w:tentative="1">
      <w:start w:val="1"/>
      <w:numFmt w:val="lowerRoman"/>
      <w:lvlText w:val="%3."/>
      <w:lvlJc w:val="right"/>
      <w:pPr>
        <w:ind w:left="1490" w:hanging="180"/>
      </w:pPr>
    </w:lvl>
    <w:lvl w:ilvl="3" w:tplc="0409000F" w:tentative="1">
      <w:start w:val="1"/>
      <w:numFmt w:val="decimal"/>
      <w:lvlText w:val="%4."/>
      <w:lvlJc w:val="left"/>
      <w:pPr>
        <w:ind w:left="2210" w:hanging="360"/>
      </w:pPr>
    </w:lvl>
    <w:lvl w:ilvl="4" w:tplc="04090019" w:tentative="1">
      <w:start w:val="1"/>
      <w:numFmt w:val="lowerLetter"/>
      <w:lvlText w:val="%5."/>
      <w:lvlJc w:val="left"/>
      <w:pPr>
        <w:ind w:left="2930" w:hanging="360"/>
      </w:pPr>
    </w:lvl>
    <w:lvl w:ilvl="5" w:tplc="0409001B" w:tentative="1">
      <w:start w:val="1"/>
      <w:numFmt w:val="lowerRoman"/>
      <w:lvlText w:val="%6."/>
      <w:lvlJc w:val="right"/>
      <w:pPr>
        <w:ind w:left="3650" w:hanging="180"/>
      </w:pPr>
    </w:lvl>
    <w:lvl w:ilvl="6" w:tplc="0409000F" w:tentative="1">
      <w:start w:val="1"/>
      <w:numFmt w:val="decimal"/>
      <w:lvlText w:val="%7."/>
      <w:lvlJc w:val="left"/>
      <w:pPr>
        <w:ind w:left="4370" w:hanging="360"/>
      </w:pPr>
    </w:lvl>
    <w:lvl w:ilvl="7" w:tplc="04090019" w:tentative="1">
      <w:start w:val="1"/>
      <w:numFmt w:val="lowerLetter"/>
      <w:lvlText w:val="%8."/>
      <w:lvlJc w:val="left"/>
      <w:pPr>
        <w:ind w:left="5090" w:hanging="360"/>
      </w:pPr>
    </w:lvl>
    <w:lvl w:ilvl="8" w:tplc="0409001B" w:tentative="1">
      <w:start w:val="1"/>
      <w:numFmt w:val="lowerRoman"/>
      <w:lvlText w:val="%9."/>
      <w:lvlJc w:val="right"/>
      <w:pPr>
        <w:ind w:left="5810" w:hanging="180"/>
      </w:pPr>
    </w:lvl>
  </w:abstractNum>
  <w:num w:numId="1" w16cid:durableId="862017650">
    <w:abstractNumId w:val="3"/>
  </w:num>
  <w:num w:numId="2" w16cid:durableId="469133026">
    <w:abstractNumId w:val="2"/>
  </w:num>
  <w:num w:numId="3" w16cid:durableId="1010136229">
    <w:abstractNumId w:val="1"/>
  </w:num>
  <w:num w:numId="4" w16cid:durableId="1406950307">
    <w:abstractNumId w:val="3"/>
  </w:num>
  <w:num w:numId="5" w16cid:durableId="611978945">
    <w:abstractNumId w:val="3"/>
    <w:lvlOverride w:ilvl="0">
      <w:startOverride w:val="1"/>
    </w:lvlOverride>
  </w:num>
  <w:num w:numId="6" w16cid:durableId="1107655152">
    <w:abstractNumId w:val="3"/>
  </w:num>
  <w:num w:numId="7" w16cid:durableId="1750345643">
    <w:abstractNumId w:val="3"/>
  </w:num>
  <w:num w:numId="8" w16cid:durableId="1655525518">
    <w:abstractNumId w:val="3"/>
  </w:num>
  <w:num w:numId="9" w16cid:durableId="8974598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ilipi Damasceno Vianna">
    <w15:presenceInfo w15:providerId="AD" w15:userId="S-1-5-21-602162358-1580818891-839522115-249751"/>
  </w15:person>
  <w15:person w15:author="Gabriel Campos de Bastiani">
    <w15:presenceInfo w15:providerId="Windows Live" w15:userId="896c5cb89443d767"/>
  </w15:person>
  <w15:person w15:author="Filipi Damasceno Vianna [2]">
    <w15:presenceInfo w15:providerId="AD" w15:userId="S::10084674@pucrs.br::5ed8c3b9-7243-4097-b61d-5ad27e52879d"/>
  </w15:person>
  <w15:person w15:author="SUMIG - Gabriel Campos de Bastiani">
    <w15:presenceInfo w15:providerId="AD" w15:userId="S::gabriel.bastiani@sumig.com::4abca694-1ca6-4f69-b6ad-92a3ea4cdc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proofState w:spelling="clean" w:grammar="clean"/>
  <w:documentProtection w:edit="trackedChanges" w:enforcement="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43C9"/>
    <w:rsid w:val="000022EA"/>
    <w:rsid w:val="00002436"/>
    <w:rsid w:val="00005711"/>
    <w:rsid w:val="00021E72"/>
    <w:rsid w:val="00024DB4"/>
    <w:rsid w:val="00033268"/>
    <w:rsid w:val="00043128"/>
    <w:rsid w:val="00044E5E"/>
    <w:rsid w:val="00053CE0"/>
    <w:rsid w:val="000558C8"/>
    <w:rsid w:val="0006333B"/>
    <w:rsid w:val="000907FF"/>
    <w:rsid w:val="0009211C"/>
    <w:rsid w:val="0009454B"/>
    <w:rsid w:val="000B75AE"/>
    <w:rsid w:val="000B784A"/>
    <w:rsid w:val="000C342B"/>
    <w:rsid w:val="000C3E8E"/>
    <w:rsid w:val="000C7DFB"/>
    <w:rsid w:val="000D0C36"/>
    <w:rsid w:val="000D2603"/>
    <w:rsid w:val="000D3455"/>
    <w:rsid w:val="000D6C25"/>
    <w:rsid w:val="000E74A0"/>
    <w:rsid w:val="000F7BD2"/>
    <w:rsid w:val="0010401E"/>
    <w:rsid w:val="00111D62"/>
    <w:rsid w:val="00115689"/>
    <w:rsid w:val="00120B0B"/>
    <w:rsid w:val="00121AB5"/>
    <w:rsid w:val="00122C62"/>
    <w:rsid w:val="00151A67"/>
    <w:rsid w:val="00161882"/>
    <w:rsid w:val="00162B22"/>
    <w:rsid w:val="001630A0"/>
    <w:rsid w:val="00163E44"/>
    <w:rsid w:val="00165308"/>
    <w:rsid w:val="001704F6"/>
    <w:rsid w:val="00171E1C"/>
    <w:rsid w:val="00174460"/>
    <w:rsid w:val="0018161A"/>
    <w:rsid w:val="001854A3"/>
    <w:rsid w:val="001971FC"/>
    <w:rsid w:val="001A1CBF"/>
    <w:rsid w:val="001A52AD"/>
    <w:rsid w:val="001A7D57"/>
    <w:rsid w:val="001B0534"/>
    <w:rsid w:val="001B5A3F"/>
    <w:rsid w:val="001B7D83"/>
    <w:rsid w:val="001C0A57"/>
    <w:rsid w:val="001C1C5F"/>
    <w:rsid w:val="001C7193"/>
    <w:rsid w:val="001C72B8"/>
    <w:rsid w:val="001D3383"/>
    <w:rsid w:val="001E65BD"/>
    <w:rsid w:val="001E6787"/>
    <w:rsid w:val="001E6FCD"/>
    <w:rsid w:val="001F6666"/>
    <w:rsid w:val="001F6984"/>
    <w:rsid w:val="00201C67"/>
    <w:rsid w:val="00203EB0"/>
    <w:rsid w:val="00213C1F"/>
    <w:rsid w:val="00217330"/>
    <w:rsid w:val="0022107B"/>
    <w:rsid w:val="002210EC"/>
    <w:rsid w:val="00222306"/>
    <w:rsid w:val="002268F4"/>
    <w:rsid w:val="00230D3C"/>
    <w:rsid w:val="00233F4C"/>
    <w:rsid w:val="002341DE"/>
    <w:rsid w:val="002344C9"/>
    <w:rsid w:val="00240952"/>
    <w:rsid w:val="00240D9B"/>
    <w:rsid w:val="00242C38"/>
    <w:rsid w:val="00244103"/>
    <w:rsid w:val="002655EB"/>
    <w:rsid w:val="00274457"/>
    <w:rsid w:val="002879B8"/>
    <w:rsid w:val="002926AF"/>
    <w:rsid w:val="00295B6B"/>
    <w:rsid w:val="002A1E8C"/>
    <w:rsid w:val="002A4794"/>
    <w:rsid w:val="002B522D"/>
    <w:rsid w:val="002C1596"/>
    <w:rsid w:val="002C5509"/>
    <w:rsid w:val="002C7D0F"/>
    <w:rsid w:val="002E1707"/>
    <w:rsid w:val="002E37F4"/>
    <w:rsid w:val="002E570C"/>
    <w:rsid w:val="002E5BB8"/>
    <w:rsid w:val="002E61FB"/>
    <w:rsid w:val="002F245C"/>
    <w:rsid w:val="00305650"/>
    <w:rsid w:val="003061DF"/>
    <w:rsid w:val="00306581"/>
    <w:rsid w:val="00313828"/>
    <w:rsid w:val="00326AEB"/>
    <w:rsid w:val="0033001F"/>
    <w:rsid w:val="00332E61"/>
    <w:rsid w:val="0033397B"/>
    <w:rsid w:val="003349D2"/>
    <w:rsid w:val="003379DE"/>
    <w:rsid w:val="00342CBF"/>
    <w:rsid w:val="00344E52"/>
    <w:rsid w:val="003539C0"/>
    <w:rsid w:val="003545AD"/>
    <w:rsid w:val="003549F5"/>
    <w:rsid w:val="00355CB2"/>
    <w:rsid w:val="00356B69"/>
    <w:rsid w:val="003730CB"/>
    <w:rsid w:val="003768DD"/>
    <w:rsid w:val="0038016C"/>
    <w:rsid w:val="00381CA6"/>
    <w:rsid w:val="0038443F"/>
    <w:rsid w:val="003876B1"/>
    <w:rsid w:val="003A1AC6"/>
    <w:rsid w:val="003A2B46"/>
    <w:rsid w:val="003B3D22"/>
    <w:rsid w:val="003B41E1"/>
    <w:rsid w:val="003C4DE2"/>
    <w:rsid w:val="003D05C7"/>
    <w:rsid w:val="003D3941"/>
    <w:rsid w:val="003E18B7"/>
    <w:rsid w:val="003E23BF"/>
    <w:rsid w:val="003E3F1E"/>
    <w:rsid w:val="003F0A81"/>
    <w:rsid w:val="003F5CE0"/>
    <w:rsid w:val="003F76B9"/>
    <w:rsid w:val="0040633B"/>
    <w:rsid w:val="004109B0"/>
    <w:rsid w:val="00417C42"/>
    <w:rsid w:val="00424E9F"/>
    <w:rsid w:val="004260B1"/>
    <w:rsid w:val="004260B2"/>
    <w:rsid w:val="004410C7"/>
    <w:rsid w:val="00445175"/>
    <w:rsid w:val="00446622"/>
    <w:rsid w:val="0045251A"/>
    <w:rsid w:val="0045343B"/>
    <w:rsid w:val="00460CC4"/>
    <w:rsid w:val="00466EFC"/>
    <w:rsid w:val="00467002"/>
    <w:rsid w:val="00470C93"/>
    <w:rsid w:val="00471C7D"/>
    <w:rsid w:val="0047372E"/>
    <w:rsid w:val="00482DB9"/>
    <w:rsid w:val="00487F7B"/>
    <w:rsid w:val="004A13BC"/>
    <w:rsid w:val="004A1A10"/>
    <w:rsid w:val="004B7D8D"/>
    <w:rsid w:val="004C4732"/>
    <w:rsid w:val="004C6D63"/>
    <w:rsid w:val="004E07A7"/>
    <w:rsid w:val="004E1766"/>
    <w:rsid w:val="004E351D"/>
    <w:rsid w:val="004F4E44"/>
    <w:rsid w:val="005144A5"/>
    <w:rsid w:val="005154EB"/>
    <w:rsid w:val="00525503"/>
    <w:rsid w:val="005311DB"/>
    <w:rsid w:val="00532392"/>
    <w:rsid w:val="00532864"/>
    <w:rsid w:val="00533A89"/>
    <w:rsid w:val="005355AD"/>
    <w:rsid w:val="00540893"/>
    <w:rsid w:val="005616D6"/>
    <w:rsid w:val="00562CB2"/>
    <w:rsid w:val="00563673"/>
    <w:rsid w:val="0056549C"/>
    <w:rsid w:val="00590F38"/>
    <w:rsid w:val="00592368"/>
    <w:rsid w:val="00593E99"/>
    <w:rsid w:val="00595082"/>
    <w:rsid w:val="005A239B"/>
    <w:rsid w:val="005A240A"/>
    <w:rsid w:val="005A286D"/>
    <w:rsid w:val="005A5F55"/>
    <w:rsid w:val="005B3539"/>
    <w:rsid w:val="005B3E98"/>
    <w:rsid w:val="005B69BF"/>
    <w:rsid w:val="005B777C"/>
    <w:rsid w:val="005C00BD"/>
    <w:rsid w:val="005C62F2"/>
    <w:rsid w:val="005C77B4"/>
    <w:rsid w:val="005D00E8"/>
    <w:rsid w:val="005D35B0"/>
    <w:rsid w:val="005E3373"/>
    <w:rsid w:val="005E6004"/>
    <w:rsid w:val="005E67D1"/>
    <w:rsid w:val="005F2834"/>
    <w:rsid w:val="005F7135"/>
    <w:rsid w:val="005F7320"/>
    <w:rsid w:val="006167E2"/>
    <w:rsid w:val="00621CD6"/>
    <w:rsid w:val="00623264"/>
    <w:rsid w:val="00635D9E"/>
    <w:rsid w:val="00635F7C"/>
    <w:rsid w:val="00647206"/>
    <w:rsid w:val="00652BAE"/>
    <w:rsid w:val="0065373D"/>
    <w:rsid w:val="00655852"/>
    <w:rsid w:val="00662823"/>
    <w:rsid w:val="00663478"/>
    <w:rsid w:val="006673D9"/>
    <w:rsid w:val="00673AA1"/>
    <w:rsid w:val="00675A88"/>
    <w:rsid w:val="00684C53"/>
    <w:rsid w:val="00685913"/>
    <w:rsid w:val="00686258"/>
    <w:rsid w:val="006939AC"/>
    <w:rsid w:val="006A197C"/>
    <w:rsid w:val="006B21C4"/>
    <w:rsid w:val="006C4DE1"/>
    <w:rsid w:val="006D1570"/>
    <w:rsid w:val="006E2629"/>
    <w:rsid w:val="006E2BB3"/>
    <w:rsid w:val="006F3DA0"/>
    <w:rsid w:val="00701E1A"/>
    <w:rsid w:val="00715516"/>
    <w:rsid w:val="0072028C"/>
    <w:rsid w:val="00722E70"/>
    <w:rsid w:val="0072322A"/>
    <w:rsid w:val="00724362"/>
    <w:rsid w:val="007250FC"/>
    <w:rsid w:val="007265AF"/>
    <w:rsid w:val="00730EF1"/>
    <w:rsid w:val="007351F8"/>
    <w:rsid w:val="007368F0"/>
    <w:rsid w:val="00736953"/>
    <w:rsid w:val="007460BD"/>
    <w:rsid w:val="00747F8F"/>
    <w:rsid w:val="00751E5B"/>
    <w:rsid w:val="00764781"/>
    <w:rsid w:val="00765F25"/>
    <w:rsid w:val="0076719D"/>
    <w:rsid w:val="00770114"/>
    <w:rsid w:val="007702AD"/>
    <w:rsid w:val="00772999"/>
    <w:rsid w:val="00775F8E"/>
    <w:rsid w:val="00776713"/>
    <w:rsid w:val="00776DD1"/>
    <w:rsid w:val="00780557"/>
    <w:rsid w:val="00782702"/>
    <w:rsid w:val="00787442"/>
    <w:rsid w:val="00793BB9"/>
    <w:rsid w:val="0079734F"/>
    <w:rsid w:val="007A6A02"/>
    <w:rsid w:val="007B049B"/>
    <w:rsid w:val="007B0ACA"/>
    <w:rsid w:val="007B30C2"/>
    <w:rsid w:val="007B5C0D"/>
    <w:rsid w:val="007B754E"/>
    <w:rsid w:val="007C227C"/>
    <w:rsid w:val="007C2F22"/>
    <w:rsid w:val="007E320E"/>
    <w:rsid w:val="007E6711"/>
    <w:rsid w:val="007F2CEC"/>
    <w:rsid w:val="007F6750"/>
    <w:rsid w:val="008031EB"/>
    <w:rsid w:val="00803D55"/>
    <w:rsid w:val="008262D8"/>
    <w:rsid w:val="0083051C"/>
    <w:rsid w:val="008369A9"/>
    <w:rsid w:val="0083781C"/>
    <w:rsid w:val="00840192"/>
    <w:rsid w:val="00843DB1"/>
    <w:rsid w:val="008449A5"/>
    <w:rsid w:val="00845240"/>
    <w:rsid w:val="008508C9"/>
    <w:rsid w:val="00850E07"/>
    <w:rsid w:val="00853031"/>
    <w:rsid w:val="00861C99"/>
    <w:rsid w:val="00876AD1"/>
    <w:rsid w:val="00891C2D"/>
    <w:rsid w:val="0089702F"/>
    <w:rsid w:val="008A54A9"/>
    <w:rsid w:val="008B0967"/>
    <w:rsid w:val="008B2293"/>
    <w:rsid w:val="008B4311"/>
    <w:rsid w:val="008B470F"/>
    <w:rsid w:val="008B7393"/>
    <w:rsid w:val="008C1177"/>
    <w:rsid w:val="008C4D6B"/>
    <w:rsid w:val="008C7556"/>
    <w:rsid w:val="008D0E36"/>
    <w:rsid w:val="008E217E"/>
    <w:rsid w:val="008E6D33"/>
    <w:rsid w:val="008F55CA"/>
    <w:rsid w:val="009044B2"/>
    <w:rsid w:val="00907160"/>
    <w:rsid w:val="009075CD"/>
    <w:rsid w:val="0091383C"/>
    <w:rsid w:val="0091486D"/>
    <w:rsid w:val="00914928"/>
    <w:rsid w:val="00916330"/>
    <w:rsid w:val="00933B14"/>
    <w:rsid w:val="00937768"/>
    <w:rsid w:val="00941D19"/>
    <w:rsid w:val="009424E7"/>
    <w:rsid w:val="00942823"/>
    <w:rsid w:val="00942FB3"/>
    <w:rsid w:val="00944A26"/>
    <w:rsid w:val="00944E46"/>
    <w:rsid w:val="009571CD"/>
    <w:rsid w:val="00963DA6"/>
    <w:rsid w:val="00970725"/>
    <w:rsid w:val="009766AB"/>
    <w:rsid w:val="00983108"/>
    <w:rsid w:val="009844ED"/>
    <w:rsid w:val="00987401"/>
    <w:rsid w:val="00992DA4"/>
    <w:rsid w:val="009B1D19"/>
    <w:rsid w:val="009B6AB5"/>
    <w:rsid w:val="009B7752"/>
    <w:rsid w:val="009C54C7"/>
    <w:rsid w:val="009C5537"/>
    <w:rsid w:val="009C5737"/>
    <w:rsid w:val="009C76FC"/>
    <w:rsid w:val="009D030F"/>
    <w:rsid w:val="009D4AA6"/>
    <w:rsid w:val="009D72E0"/>
    <w:rsid w:val="009E136E"/>
    <w:rsid w:val="009E599E"/>
    <w:rsid w:val="009F1979"/>
    <w:rsid w:val="009F5B6C"/>
    <w:rsid w:val="009F6FE7"/>
    <w:rsid w:val="00A01FA2"/>
    <w:rsid w:val="00A05165"/>
    <w:rsid w:val="00A05622"/>
    <w:rsid w:val="00A06105"/>
    <w:rsid w:val="00A11569"/>
    <w:rsid w:val="00A13176"/>
    <w:rsid w:val="00A138B0"/>
    <w:rsid w:val="00A14B84"/>
    <w:rsid w:val="00A15D6D"/>
    <w:rsid w:val="00A26C1A"/>
    <w:rsid w:val="00A2701D"/>
    <w:rsid w:val="00A27F05"/>
    <w:rsid w:val="00A34FEA"/>
    <w:rsid w:val="00A35C66"/>
    <w:rsid w:val="00A511B2"/>
    <w:rsid w:val="00A5713E"/>
    <w:rsid w:val="00A618BA"/>
    <w:rsid w:val="00A63E6E"/>
    <w:rsid w:val="00A655E8"/>
    <w:rsid w:val="00A676F4"/>
    <w:rsid w:val="00A84CFC"/>
    <w:rsid w:val="00A867F3"/>
    <w:rsid w:val="00A90DA5"/>
    <w:rsid w:val="00A94066"/>
    <w:rsid w:val="00AA1AE3"/>
    <w:rsid w:val="00AA299B"/>
    <w:rsid w:val="00AA2D23"/>
    <w:rsid w:val="00AB0870"/>
    <w:rsid w:val="00AB0E37"/>
    <w:rsid w:val="00AB3026"/>
    <w:rsid w:val="00AB611D"/>
    <w:rsid w:val="00AB7829"/>
    <w:rsid w:val="00AC5000"/>
    <w:rsid w:val="00AC57D0"/>
    <w:rsid w:val="00AD0017"/>
    <w:rsid w:val="00AE6AC1"/>
    <w:rsid w:val="00AF3B95"/>
    <w:rsid w:val="00AF5F7D"/>
    <w:rsid w:val="00AF7C55"/>
    <w:rsid w:val="00B16E3F"/>
    <w:rsid w:val="00B255B2"/>
    <w:rsid w:val="00B302AC"/>
    <w:rsid w:val="00B32588"/>
    <w:rsid w:val="00B33685"/>
    <w:rsid w:val="00B42CEF"/>
    <w:rsid w:val="00B4716B"/>
    <w:rsid w:val="00B47BBD"/>
    <w:rsid w:val="00B50070"/>
    <w:rsid w:val="00B51E25"/>
    <w:rsid w:val="00B563AF"/>
    <w:rsid w:val="00B56904"/>
    <w:rsid w:val="00B63273"/>
    <w:rsid w:val="00B65052"/>
    <w:rsid w:val="00B85060"/>
    <w:rsid w:val="00B8520D"/>
    <w:rsid w:val="00BA2362"/>
    <w:rsid w:val="00BA23BF"/>
    <w:rsid w:val="00BC41F5"/>
    <w:rsid w:val="00BC5BC2"/>
    <w:rsid w:val="00BC7588"/>
    <w:rsid w:val="00BC76E9"/>
    <w:rsid w:val="00BE0AA4"/>
    <w:rsid w:val="00BE169A"/>
    <w:rsid w:val="00BF2C23"/>
    <w:rsid w:val="00BF3EDE"/>
    <w:rsid w:val="00C03CD5"/>
    <w:rsid w:val="00C043C9"/>
    <w:rsid w:val="00C044F3"/>
    <w:rsid w:val="00C06A50"/>
    <w:rsid w:val="00C1423B"/>
    <w:rsid w:val="00C273E2"/>
    <w:rsid w:val="00C35B84"/>
    <w:rsid w:val="00C371F1"/>
    <w:rsid w:val="00C5673E"/>
    <w:rsid w:val="00C60071"/>
    <w:rsid w:val="00C60C6F"/>
    <w:rsid w:val="00C62107"/>
    <w:rsid w:val="00C6263B"/>
    <w:rsid w:val="00C63278"/>
    <w:rsid w:val="00C669C8"/>
    <w:rsid w:val="00C76030"/>
    <w:rsid w:val="00C961AC"/>
    <w:rsid w:val="00C97121"/>
    <w:rsid w:val="00CA2B2F"/>
    <w:rsid w:val="00CA2E80"/>
    <w:rsid w:val="00CA3642"/>
    <w:rsid w:val="00CB35B0"/>
    <w:rsid w:val="00CB7A01"/>
    <w:rsid w:val="00CC58ED"/>
    <w:rsid w:val="00CC69A4"/>
    <w:rsid w:val="00CD486C"/>
    <w:rsid w:val="00CD4E09"/>
    <w:rsid w:val="00CE242C"/>
    <w:rsid w:val="00CE28A0"/>
    <w:rsid w:val="00CF1EB6"/>
    <w:rsid w:val="00CF4497"/>
    <w:rsid w:val="00CF6B38"/>
    <w:rsid w:val="00D00E58"/>
    <w:rsid w:val="00D10793"/>
    <w:rsid w:val="00D22C57"/>
    <w:rsid w:val="00D3213E"/>
    <w:rsid w:val="00D43E05"/>
    <w:rsid w:val="00D479CC"/>
    <w:rsid w:val="00D5403B"/>
    <w:rsid w:val="00D64C16"/>
    <w:rsid w:val="00D654C7"/>
    <w:rsid w:val="00D67620"/>
    <w:rsid w:val="00D81764"/>
    <w:rsid w:val="00D8329F"/>
    <w:rsid w:val="00D85742"/>
    <w:rsid w:val="00D91E35"/>
    <w:rsid w:val="00DA0AD5"/>
    <w:rsid w:val="00DA1EC5"/>
    <w:rsid w:val="00DA2416"/>
    <w:rsid w:val="00DA3CB0"/>
    <w:rsid w:val="00DA7768"/>
    <w:rsid w:val="00DA7DDC"/>
    <w:rsid w:val="00DC7649"/>
    <w:rsid w:val="00DD0F7B"/>
    <w:rsid w:val="00DD2A33"/>
    <w:rsid w:val="00DD2D72"/>
    <w:rsid w:val="00DD4BBB"/>
    <w:rsid w:val="00DE6CE0"/>
    <w:rsid w:val="00DF0F38"/>
    <w:rsid w:val="00DF2AC6"/>
    <w:rsid w:val="00E01AE6"/>
    <w:rsid w:val="00E02123"/>
    <w:rsid w:val="00E0512B"/>
    <w:rsid w:val="00E102A5"/>
    <w:rsid w:val="00E12BB4"/>
    <w:rsid w:val="00E17433"/>
    <w:rsid w:val="00E203DD"/>
    <w:rsid w:val="00E30925"/>
    <w:rsid w:val="00E3113F"/>
    <w:rsid w:val="00E33DA7"/>
    <w:rsid w:val="00E476C4"/>
    <w:rsid w:val="00E54965"/>
    <w:rsid w:val="00E54B50"/>
    <w:rsid w:val="00E60467"/>
    <w:rsid w:val="00E618FD"/>
    <w:rsid w:val="00E61C14"/>
    <w:rsid w:val="00E64DF9"/>
    <w:rsid w:val="00E70CDB"/>
    <w:rsid w:val="00E71BF5"/>
    <w:rsid w:val="00E74504"/>
    <w:rsid w:val="00E7511C"/>
    <w:rsid w:val="00E8270C"/>
    <w:rsid w:val="00E872D1"/>
    <w:rsid w:val="00E92808"/>
    <w:rsid w:val="00EA1C4E"/>
    <w:rsid w:val="00EA4CF0"/>
    <w:rsid w:val="00EA534D"/>
    <w:rsid w:val="00EB0898"/>
    <w:rsid w:val="00EB4003"/>
    <w:rsid w:val="00EB5F1A"/>
    <w:rsid w:val="00EB637D"/>
    <w:rsid w:val="00EC0593"/>
    <w:rsid w:val="00ED2F2F"/>
    <w:rsid w:val="00ED4FE6"/>
    <w:rsid w:val="00EE2172"/>
    <w:rsid w:val="00EF541A"/>
    <w:rsid w:val="00F05788"/>
    <w:rsid w:val="00F10BDD"/>
    <w:rsid w:val="00F1112A"/>
    <w:rsid w:val="00F11CDC"/>
    <w:rsid w:val="00F36317"/>
    <w:rsid w:val="00F443AB"/>
    <w:rsid w:val="00F510CF"/>
    <w:rsid w:val="00F57C1B"/>
    <w:rsid w:val="00F64D9B"/>
    <w:rsid w:val="00F71C1F"/>
    <w:rsid w:val="00F81281"/>
    <w:rsid w:val="00F820DD"/>
    <w:rsid w:val="00F82B82"/>
    <w:rsid w:val="00F87852"/>
    <w:rsid w:val="00F94450"/>
    <w:rsid w:val="00F9520A"/>
    <w:rsid w:val="00FA0D53"/>
    <w:rsid w:val="00FA201F"/>
    <w:rsid w:val="00FA5505"/>
    <w:rsid w:val="00FA5A9F"/>
    <w:rsid w:val="00FA6B4D"/>
    <w:rsid w:val="00FB26E4"/>
    <w:rsid w:val="00FB3B01"/>
    <w:rsid w:val="00FB6309"/>
    <w:rsid w:val="00FB79FA"/>
    <w:rsid w:val="00FD0297"/>
    <w:rsid w:val="00FD73B9"/>
    <w:rsid w:val="00FE00EC"/>
    <w:rsid w:val="00FE57BE"/>
    <w:rsid w:val="00FF193D"/>
    <w:rsid w:val="00FF317C"/>
    <w:rsid w:val="00FF47C8"/>
    <w:rsid w:val="00FF622B"/>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1AD4D7"/>
  <w15:docId w15:val="{403873FB-2DE7-4054-83CF-F209654C8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Ttulo1">
    <w:name w:val="heading 1"/>
    <w:basedOn w:val="Normal"/>
    <w:link w:val="Ttulo1Char"/>
    <w:uiPriority w:val="1"/>
    <w:rsid w:val="008A54A9"/>
    <w:pPr>
      <w:numPr>
        <w:numId w:val="1"/>
      </w:numPr>
      <w:spacing w:line="247" w:lineRule="auto"/>
      <w:ind w:left="1003" w:right="4046"/>
      <w:outlineLvl w:val="0"/>
    </w:pPr>
    <w:rPr>
      <w:rFonts w:ascii="Gotham Black" w:hAnsi="Gotham Black"/>
      <w:b/>
      <w:bCs/>
      <w:caps/>
      <w:color w:val="8A7843"/>
      <w:kern w:val="24"/>
      <w:sz w:val="44"/>
      <w:szCs w:val="44"/>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paragraph" w:styleId="Ttulo2">
    <w:name w:val="heading 2"/>
    <w:basedOn w:val="Normal"/>
    <w:uiPriority w:val="1"/>
    <w:qFormat/>
    <w:pPr>
      <w:spacing w:before="178"/>
      <w:ind w:left="116"/>
      <w:outlineLvl w:val="1"/>
    </w:pPr>
    <w:rPr>
      <w:rFonts w:ascii="Gill Sans MT" w:eastAsia="Gill Sans MT" w:hAnsi="Gill Sans MT" w:cs="Gill Sans MT"/>
      <w:b/>
      <w:bCs/>
      <w:sz w:val="44"/>
      <w:szCs w:val="44"/>
    </w:rPr>
  </w:style>
  <w:style w:type="paragraph" w:styleId="Ttulo3">
    <w:name w:val="heading 3"/>
    <w:basedOn w:val="Normal"/>
    <w:uiPriority w:val="1"/>
    <w:qFormat/>
    <w:pPr>
      <w:ind w:left="116"/>
      <w:outlineLvl w:val="2"/>
    </w:pPr>
    <w:rPr>
      <w:rFonts w:ascii="Gill Sans MT" w:eastAsia="Gill Sans MT" w:hAnsi="Gill Sans MT" w:cs="Gill Sans MT"/>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style>
  <w:style w:type="paragraph" w:styleId="PargrafodaLista">
    <w:name w:val="List Paragraph"/>
    <w:basedOn w:val="Normal"/>
    <w:uiPriority w:val="1"/>
    <w:qFormat/>
  </w:style>
  <w:style w:type="paragraph" w:customStyle="1" w:styleId="TableParagraph">
    <w:name w:val="Table Paragraph"/>
    <w:basedOn w:val="Normal"/>
    <w:uiPriority w:val="1"/>
    <w:qFormat/>
  </w:style>
  <w:style w:type="paragraph" w:styleId="Cabealho">
    <w:name w:val="header"/>
    <w:basedOn w:val="Normal"/>
    <w:link w:val="CabealhoChar"/>
    <w:uiPriority w:val="99"/>
    <w:unhideWhenUsed/>
    <w:rsid w:val="00E8270C"/>
    <w:pPr>
      <w:tabs>
        <w:tab w:val="center" w:pos="4252"/>
        <w:tab w:val="right" w:pos="8504"/>
      </w:tabs>
    </w:pPr>
  </w:style>
  <w:style w:type="character" w:customStyle="1" w:styleId="CabealhoChar">
    <w:name w:val="Cabeçalho Char"/>
    <w:basedOn w:val="Fontepargpadro"/>
    <w:link w:val="Cabealho"/>
    <w:uiPriority w:val="99"/>
    <w:rsid w:val="00E8270C"/>
    <w:rPr>
      <w:rFonts w:ascii="Arial" w:eastAsia="Arial" w:hAnsi="Arial" w:cs="Arial"/>
      <w:lang w:val="pt-PT" w:eastAsia="pt-PT" w:bidi="pt-PT"/>
    </w:rPr>
  </w:style>
  <w:style w:type="paragraph" w:styleId="Rodap">
    <w:name w:val="footer"/>
    <w:basedOn w:val="Normal"/>
    <w:link w:val="RodapChar"/>
    <w:uiPriority w:val="99"/>
    <w:unhideWhenUsed/>
    <w:rsid w:val="00E8270C"/>
    <w:pPr>
      <w:tabs>
        <w:tab w:val="center" w:pos="4252"/>
        <w:tab w:val="right" w:pos="8504"/>
      </w:tabs>
    </w:pPr>
  </w:style>
  <w:style w:type="character" w:customStyle="1" w:styleId="RodapChar">
    <w:name w:val="Rodapé Char"/>
    <w:basedOn w:val="Fontepargpadro"/>
    <w:link w:val="Rodap"/>
    <w:uiPriority w:val="99"/>
    <w:rsid w:val="00E8270C"/>
    <w:rPr>
      <w:rFonts w:ascii="Arial" w:eastAsia="Arial" w:hAnsi="Arial" w:cs="Arial"/>
      <w:lang w:val="pt-PT" w:eastAsia="pt-PT" w:bidi="pt-PT"/>
    </w:rPr>
  </w:style>
  <w:style w:type="paragraph" w:styleId="Textodebalo">
    <w:name w:val="Balloon Text"/>
    <w:basedOn w:val="Normal"/>
    <w:link w:val="TextodebaloChar"/>
    <w:uiPriority w:val="99"/>
    <w:semiHidden/>
    <w:unhideWhenUsed/>
    <w:rsid w:val="00E8270C"/>
    <w:rPr>
      <w:rFonts w:ascii="Segoe UI" w:hAnsi="Segoe UI" w:cs="Segoe UI"/>
      <w:sz w:val="18"/>
      <w:szCs w:val="18"/>
    </w:rPr>
  </w:style>
  <w:style w:type="character" w:customStyle="1" w:styleId="TextodebaloChar">
    <w:name w:val="Texto de balão Char"/>
    <w:basedOn w:val="Fontepargpadro"/>
    <w:link w:val="Textodebalo"/>
    <w:uiPriority w:val="99"/>
    <w:semiHidden/>
    <w:rsid w:val="00E8270C"/>
    <w:rPr>
      <w:rFonts w:ascii="Segoe UI" w:eastAsia="Arial" w:hAnsi="Segoe UI" w:cs="Segoe UI"/>
      <w:sz w:val="18"/>
      <w:szCs w:val="18"/>
      <w:lang w:val="pt-PT" w:eastAsia="pt-PT" w:bidi="pt-PT"/>
    </w:rPr>
  </w:style>
  <w:style w:type="paragraph" w:customStyle="1" w:styleId="Estilo1">
    <w:name w:val="Estilo1"/>
    <w:basedOn w:val="Sumrio1"/>
    <w:link w:val="Estilo1Char"/>
    <w:autoRedefine/>
    <w:uiPriority w:val="1"/>
    <w:qFormat/>
    <w:rsid w:val="00F05788"/>
    <w:pPr>
      <w:ind w:firstLine="426"/>
      <w:jc w:val="both"/>
    </w:pPr>
    <w:rPr>
      <w:rFonts w:ascii="Rockness" w:hAnsi="Rockness"/>
      <w:color w:val="15222D"/>
      <w:sz w:val="96"/>
      <w:szCs w:val="96"/>
    </w:rPr>
  </w:style>
  <w:style w:type="paragraph" w:customStyle="1" w:styleId="Estilo2">
    <w:name w:val="Estilo2"/>
    <w:basedOn w:val="Estilo1"/>
    <w:link w:val="Estilo2Char"/>
    <w:uiPriority w:val="1"/>
    <w:qFormat/>
    <w:rsid w:val="00EF541A"/>
    <w:rPr>
      <w:w w:val="107"/>
      <w:shd w:val="clear" w:color="auto" w:fill="4F4F4F"/>
    </w:rPr>
  </w:style>
  <w:style w:type="character" w:customStyle="1" w:styleId="Estilo1Char">
    <w:name w:val="Estilo1 Char"/>
    <w:basedOn w:val="Fontepargpadro"/>
    <w:link w:val="Estilo1"/>
    <w:uiPriority w:val="1"/>
    <w:rsid w:val="00F05788"/>
    <w:rPr>
      <w:rFonts w:ascii="Rockness" w:eastAsia="Arial" w:hAnsi="Rockness" w:cs="Arial"/>
      <w:color w:val="15222D"/>
      <w:sz w:val="96"/>
      <w:szCs w:val="96"/>
      <w:lang w:val="pt-PT" w:eastAsia="pt-PT" w:bidi="pt-PT"/>
    </w:rPr>
  </w:style>
  <w:style w:type="paragraph" w:styleId="Sumrio1">
    <w:name w:val="toc 1"/>
    <w:basedOn w:val="Normal"/>
    <w:next w:val="Normal"/>
    <w:autoRedefine/>
    <w:uiPriority w:val="39"/>
    <w:unhideWhenUsed/>
    <w:rsid w:val="00111D62"/>
    <w:pPr>
      <w:tabs>
        <w:tab w:val="left" w:pos="440"/>
        <w:tab w:val="right" w:leader="dot" w:pos="9214"/>
      </w:tabs>
      <w:spacing w:line="360" w:lineRule="auto"/>
      <w:ind w:right="1636"/>
    </w:pPr>
  </w:style>
  <w:style w:type="paragraph" w:customStyle="1" w:styleId="Estilo3">
    <w:name w:val="Estilo3"/>
    <w:basedOn w:val="Estilo1"/>
    <w:next w:val="Ttulo1"/>
    <w:link w:val="Estilo3Char"/>
    <w:autoRedefine/>
    <w:uiPriority w:val="1"/>
    <w:qFormat/>
    <w:rsid w:val="001F6666"/>
    <w:pPr>
      <w:ind w:left="284" w:firstLine="0"/>
    </w:pPr>
  </w:style>
  <w:style w:type="character" w:customStyle="1" w:styleId="Estilo2Char">
    <w:name w:val="Estilo2 Char"/>
    <w:basedOn w:val="Estilo1Char"/>
    <w:link w:val="Estilo2"/>
    <w:uiPriority w:val="1"/>
    <w:rsid w:val="00EF541A"/>
    <w:rPr>
      <w:rFonts w:ascii="Montserrat Medium" w:eastAsia="Arial" w:hAnsi="Montserrat Medium" w:cs="Arial"/>
      <w:color w:val="FFFFFF" w:themeColor="background1"/>
      <w:w w:val="107"/>
      <w:sz w:val="36"/>
      <w:szCs w:val="36"/>
      <w:lang w:val="pt-PT" w:eastAsia="pt-PT" w:bidi="pt-PT"/>
    </w:rPr>
  </w:style>
  <w:style w:type="character" w:styleId="Hyperlink">
    <w:name w:val="Hyperlink"/>
    <w:basedOn w:val="Fontepargpadro"/>
    <w:uiPriority w:val="99"/>
    <w:unhideWhenUsed/>
    <w:rsid w:val="001F6666"/>
    <w:rPr>
      <w:color w:val="0000FF" w:themeColor="hyperlink"/>
      <w:u w:val="single"/>
    </w:rPr>
  </w:style>
  <w:style w:type="character" w:customStyle="1" w:styleId="Estilo3Char">
    <w:name w:val="Estilo3 Char"/>
    <w:basedOn w:val="Estilo1Char"/>
    <w:link w:val="Estilo3"/>
    <w:uiPriority w:val="1"/>
    <w:rsid w:val="001F6666"/>
    <w:rPr>
      <w:rFonts w:ascii="Montserrat Medium" w:eastAsia="Arial" w:hAnsi="Montserrat Medium" w:cs="Arial"/>
      <w:color w:val="FFFFFF" w:themeColor="background1"/>
      <w:sz w:val="36"/>
      <w:szCs w:val="36"/>
      <w:lang w:val="pt-PT" w:eastAsia="pt-PT" w:bidi="pt-PT"/>
    </w:rPr>
  </w:style>
  <w:style w:type="paragraph" w:styleId="Subttulo">
    <w:name w:val="Subtitle"/>
    <w:basedOn w:val="Normal"/>
    <w:next w:val="Normal"/>
    <w:link w:val="SubttuloChar"/>
    <w:uiPriority w:val="11"/>
    <w:qFormat/>
    <w:rsid w:val="00EF541A"/>
    <w:pPr>
      <w:numPr>
        <w:ilvl w:val="1"/>
      </w:numPr>
      <w:spacing w:after="160"/>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EF541A"/>
    <w:rPr>
      <w:rFonts w:eastAsiaTheme="minorEastAsia"/>
      <w:color w:val="5A5A5A" w:themeColor="text1" w:themeTint="A5"/>
      <w:spacing w:val="15"/>
      <w:lang w:val="pt-PT" w:eastAsia="pt-PT" w:bidi="pt-PT"/>
    </w:rPr>
  </w:style>
  <w:style w:type="character" w:customStyle="1" w:styleId="MenoPendente1">
    <w:name w:val="Menção Pendente1"/>
    <w:basedOn w:val="Fontepargpadro"/>
    <w:uiPriority w:val="99"/>
    <w:semiHidden/>
    <w:unhideWhenUsed/>
    <w:rsid w:val="001F6666"/>
    <w:rPr>
      <w:color w:val="605E5C"/>
      <w:shd w:val="clear" w:color="auto" w:fill="E1DFDD"/>
    </w:rPr>
  </w:style>
  <w:style w:type="paragraph" w:styleId="CabealhodoSumrio">
    <w:name w:val="TOC Heading"/>
    <w:basedOn w:val="Ttulo1"/>
    <w:next w:val="Normal"/>
    <w:uiPriority w:val="39"/>
    <w:unhideWhenUsed/>
    <w:qFormat/>
    <w:rsid w:val="00417C42"/>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365F91" w:themeColor="accent1" w:themeShade="BF"/>
      <w:sz w:val="32"/>
      <w:szCs w:val="32"/>
      <w:lang w:val="pt-BR" w:eastAsia="pt-BR"/>
    </w:rPr>
  </w:style>
  <w:style w:type="paragraph" w:customStyle="1" w:styleId="CorpodeTextoTCC">
    <w:name w:val="Corpo de Texto TCC"/>
    <w:basedOn w:val="Normal"/>
    <w:uiPriority w:val="1"/>
    <w:qFormat/>
    <w:rsid w:val="004A13BC"/>
    <w:pPr>
      <w:tabs>
        <w:tab w:val="left" w:pos="9860"/>
      </w:tabs>
      <w:spacing w:line="360" w:lineRule="auto"/>
      <w:ind w:right="1211" w:firstLine="709"/>
      <w:jc w:val="both"/>
    </w:pPr>
    <w:rPr>
      <w:color w:val="231F20"/>
      <w:w w:val="115"/>
      <w:sz w:val="24"/>
      <w:szCs w:val="24"/>
    </w:rPr>
  </w:style>
  <w:style w:type="paragraph" w:customStyle="1" w:styleId="Estilo4">
    <w:name w:val="Estilo4"/>
    <w:basedOn w:val="Ttulo1"/>
    <w:link w:val="Estilo4Char"/>
    <w:uiPriority w:val="1"/>
    <w:qFormat/>
    <w:rsid w:val="004260B1"/>
    <w:rPr>
      <w:caps w:val="0"/>
    </w:rPr>
  </w:style>
  <w:style w:type="character" w:customStyle="1" w:styleId="Ttulo1Char">
    <w:name w:val="Título 1 Char"/>
    <w:basedOn w:val="Fontepargpadro"/>
    <w:link w:val="Ttulo1"/>
    <w:uiPriority w:val="1"/>
    <w:rsid w:val="004260B1"/>
    <w:rPr>
      <w:rFonts w:ascii="Gotham Black" w:hAnsi="Gotham Black"/>
      <w:b/>
      <w:bCs/>
      <w:caps/>
      <w:color w:val="8A7843"/>
      <w:kern w:val="24"/>
      <w:sz w:val="44"/>
      <w:szCs w:val="44"/>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character" w:customStyle="1" w:styleId="Estilo4Char">
    <w:name w:val="Estilo4 Char"/>
    <w:basedOn w:val="Ttulo1Char"/>
    <w:link w:val="Estilo4"/>
    <w:uiPriority w:val="1"/>
    <w:rsid w:val="004260B1"/>
    <w:rPr>
      <w:rFonts w:ascii="Gotham Black" w:hAnsi="Gotham Black"/>
      <w:b/>
      <w:bCs/>
      <w:caps w:val="0"/>
      <w:color w:val="8A7843"/>
      <w:kern w:val="24"/>
      <w:sz w:val="44"/>
      <w:szCs w:val="44"/>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table" w:styleId="TabeladeGrade4-nfase1">
    <w:name w:val="Grid Table 4 Accent 1"/>
    <w:basedOn w:val="Tabelanormal"/>
    <w:uiPriority w:val="49"/>
    <w:rsid w:val="00005711"/>
    <w:pPr>
      <w:widowControl/>
      <w:autoSpaceDE/>
      <w:autoSpaceDN/>
    </w:pPr>
    <w:rPr>
      <w:rFonts w:ascii="Calibri" w:eastAsia="Calibri" w:hAnsi="Calibri" w:cs="Calibri"/>
      <w:lang w:val="pt-BR" w:eastAsia="pt-BR"/>
    </w:rPr>
    <w:tblPr>
      <w:tblStyleRowBandSize w:val="1"/>
      <w:tblStyleColBandSize w:val="1"/>
      <w:tblInd w:w="0" w:type="nil"/>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MenoPendente">
    <w:name w:val="Unresolved Mention"/>
    <w:basedOn w:val="Fontepargpadro"/>
    <w:uiPriority w:val="99"/>
    <w:semiHidden/>
    <w:unhideWhenUsed/>
    <w:rsid w:val="00A867F3"/>
    <w:rPr>
      <w:color w:val="605E5C"/>
      <w:shd w:val="clear" w:color="auto" w:fill="E1DFDD"/>
    </w:rPr>
  </w:style>
  <w:style w:type="table" w:styleId="Tabelacomgrade">
    <w:name w:val="Table Grid"/>
    <w:basedOn w:val="Tabelanormal"/>
    <w:uiPriority w:val="39"/>
    <w:rsid w:val="00F812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8B0967"/>
    <w:rPr>
      <w:sz w:val="16"/>
      <w:szCs w:val="16"/>
    </w:rPr>
  </w:style>
  <w:style w:type="paragraph" w:styleId="Textodecomentrio">
    <w:name w:val="annotation text"/>
    <w:basedOn w:val="Normal"/>
    <w:link w:val="TextodecomentrioChar"/>
    <w:uiPriority w:val="99"/>
    <w:unhideWhenUsed/>
    <w:rsid w:val="008B0967"/>
    <w:rPr>
      <w:sz w:val="20"/>
      <w:szCs w:val="20"/>
    </w:rPr>
  </w:style>
  <w:style w:type="character" w:customStyle="1" w:styleId="TextodecomentrioChar">
    <w:name w:val="Texto de comentário Char"/>
    <w:basedOn w:val="Fontepargpadro"/>
    <w:link w:val="Textodecomentrio"/>
    <w:uiPriority w:val="99"/>
    <w:rsid w:val="008B0967"/>
    <w:rPr>
      <w:sz w:val="20"/>
      <w:szCs w:val="20"/>
    </w:rPr>
  </w:style>
  <w:style w:type="paragraph" w:styleId="Assuntodocomentrio">
    <w:name w:val="annotation subject"/>
    <w:basedOn w:val="Textodecomentrio"/>
    <w:next w:val="Textodecomentrio"/>
    <w:link w:val="AssuntodocomentrioChar"/>
    <w:uiPriority w:val="99"/>
    <w:semiHidden/>
    <w:unhideWhenUsed/>
    <w:rsid w:val="008B0967"/>
    <w:rPr>
      <w:b/>
      <w:bCs/>
    </w:rPr>
  </w:style>
  <w:style w:type="character" w:customStyle="1" w:styleId="AssuntodocomentrioChar">
    <w:name w:val="Assunto do comentário Char"/>
    <w:basedOn w:val="TextodecomentrioChar"/>
    <w:link w:val="Assuntodocomentrio"/>
    <w:uiPriority w:val="99"/>
    <w:semiHidden/>
    <w:rsid w:val="008B0967"/>
    <w:rPr>
      <w:b/>
      <w:bCs/>
      <w:sz w:val="20"/>
      <w:szCs w:val="20"/>
    </w:rPr>
  </w:style>
  <w:style w:type="paragraph" w:styleId="Reviso">
    <w:name w:val="Revision"/>
    <w:hidden/>
    <w:uiPriority w:val="99"/>
    <w:semiHidden/>
    <w:rsid w:val="009C5537"/>
    <w:pPr>
      <w:widowControl/>
      <w:autoSpaceDE/>
      <w:autoSpaceD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49240">
      <w:bodyDiv w:val="1"/>
      <w:marLeft w:val="0"/>
      <w:marRight w:val="0"/>
      <w:marTop w:val="0"/>
      <w:marBottom w:val="0"/>
      <w:divBdr>
        <w:top w:val="none" w:sz="0" w:space="0" w:color="auto"/>
        <w:left w:val="none" w:sz="0" w:space="0" w:color="auto"/>
        <w:bottom w:val="none" w:sz="0" w:space="0" w:color="auto"/>
        <w:right w:val="none" w:sz="0" w:space="0" w:color="auto"/>
      </w:divBdr>
    </w:div>
    <w:div w:id="59525039">
      <w:bodyDiv w:val="1"/>
      <w:marLeft w:val="0"/>
      <w:marRight w:val="0"/>
      <w:marTop w:val="0"/>
      <w:marBottom w:val="0"/>
      <w:divBdr>
        <w:top w:val="none" w:sz="0" w:space="0" w:color="auto"/>
        <w:left w:val="none" w:sz="0" w:space="0" w:color="auto"/>
        <w:bottom w:val="none" w:sz="0" w:space="0" w:color="auto"/>
        <w:right w:val="none" w:sz="0" w:space="0" w:color="auto"/>
      </w:divBdr>
    </w:div>
    <w:div w:id="145708748">
      <w:bodyDiv w:val="1"/>
      <w:marLeft w:val="0"/>
      <w:marRight w:val="0"/>
      <w:marTop w:val="0"/>
      <w:marBottom w:val="0"/>
      <w:divBdr>
        <w:top w:val="none" w:sz="0" w:space="0" w:color="auto"/>
        <w:left w:val="none" w:sz="0" w:space="0" w:color="auto"/>
        <w:bottom w:val="none" w:sz="0" w:space="0" w:color="auto"/>
        <w:right w:val="none" w:sz="0" w:space="0" w:color="auto"/>
      </w:divBdr>
    </w:div>
    <w:div w:id="315576535">
      <w:bodyDiv w:val="1"/>
      <w:marLeft w:val="0"/>
      <w:marRight w:val="0"/>
      <w:marTop w:val="0"/>
      <w:marBottom w:val="0"/>
      <w:divBdr>
        <w:top w:val="none" w:sz="0" w:space="0" w:color="auto"/>
        <w:left w:val="none" w:sz="0" w:space="0" w:color="auto"/>
        <w:bottom w:val="none" w:sz="0" w:space="0" w:color="auto"/>
        <w:right w:val="none" w:sz="0" w:space="0" w:color="auto"/>
      </w:divBdr>
    </w:div>
    <w:div w:id="433675904">
      <w:bodyDiv w:val="1"/>
      <w:marLeft w:val="0"/>
      <w:marRight w:val="0"/>
      <w:marTop w:val="0"/>
      <w:marBottom w:val="0"/>
      <w:divBdr>
        <w:top w:val="none" w:sz="0" w:space="0" w:color="auto"/>
        <w:left w:val="none" w:sz="0" w:space="0" w:color="auto"/>
        <w:bottom w:val="none" w:sz="0" w:space="0" w:color="auto"/>
        <w:right w:val="none" w:sz="0" w:space="0" w:color="auto"/>
      </w:divBdr>
    </w:div>
    <w:div w:id="570626119">
      <w:bodyDiv w:val="1"/>
      <w:marLeft w:val="0"/>
      <w:marRight w:val="0"/>
      <w:marTop w:val="0"/>
      <w:marBottom w:val="0"/>
      <w:divBdr>
        <w:top w:val="none" w:sz="0" w:space="0" w:color="auto"/>
        <w:left w:val="none" w:sz="0" w:space="0" w:color="auto"/>
        <w:bottom w:val="none" w:sz="0" w:space="0" w:color="auto"/>
        <w:right w:val="none" w:sz="0" w:space="0" w:color="auto"/>
      </w:divBdr>
    </w:div>
    <w:div w:id="592667480">
      <w:bodyDiv w:val="1"/>
      <w:marLeft w:val="0"/>
      <w:marRight w:val="0"/>
      <w:marTop w:val="0"/>
      <w:marBottom w:val="0"/>
      <w:divBdr>
        <w:top w:val="none" w:sz="0" w:space="0" w:color="auto"/>
        <w:left w:val="none" w:sz="0" w:space="0" w:color="auto"/>
        <w:bottom w:val="none" w:sz="0" w:space="0" w:color="auto"/>
        <w:right w:val="none" w:sz="0" w:space="0" w:color="auto"/>
      </w:divBdr>
    </w:div>
    <w:div w:id="834616465">
      <w:bodyDiv w:val="1"/>
      <w:marLeft w:val="0"/>
      <w:marRight w:val="0"/>
      <w:marTop w:val="0"/>
      <w:marBottom w:val="0"/>
      <w:divBdr>
        <w:top w:val="none" w:sz="0" w:space="0" w:color="auto"/>
        <w:left w:val="none" w:sz="0" w:space="0" w:color="auto"/>
        <w:bottom w:val="none" w:sz="0" w:space="0" w:color="auto"/>
        <w:right w:val="none" w:sz="0" w:space="0" w:color="auto"/>
      </w:divBdr>
    </w:div>
    <w:div w:id="835731449">
      <w:bodyDiv w:val="1"/>
      <w:marLeft w:val="0"/>
      <w:marRight w:val="0"/>
      <w:marTop w:val="0"/>
      <w:marBottom w:val="0"/>
      <w:divBdr>
        <w:top w:val="none" w:sz="0" w:space="0" w:color="auto"/>
        <w:left w:val="none" w:sz="0" w:space="0" w:color="auto"/>
        <w:bottom w:val="none" w:sz="0" w:space="0" w:color="auto"/>
        <w:right w:val="none" w:sz="0" w:space="0" w:color="auto"/>
      </w:divBdr>
    </w:div>
    <w:div w:id="1010987299">
      <w:bodyDiv w:val="1"/>
      <w:marLeft w:val="0"/>
      <w:marRight w:val="0"/>
      <w:marTop w:val="0"/>
      <w:marBottom w:val="0"/>
      <w:divBdr>
        <w:top w:val="none" w:sz="0" w:space="0" w:color="auto"/>
        <w:left w:val="none" w:sz="0" w:space="0" w:color="auto"/>
        <w:bottom w:val="none" w:sz="0" w:space="0" w:color="auto"/>
        <w:right w:val="none" w:sz="0" w:space="0" w:color="auto"/>
      </w:divBdr>
    </w:div>
    <w:div w:id="1043677583">
      <w:bodyDiv w:val="1"/>
      <w:marLeft w:val="0"/>
      <w:marRight w:val="0"/>
      <w:marTop w:val="0"/>
      <w:marBottom w:val="0"/>
      <w:divBdr>
        <w:top w:val="none" w:sz="0" w:space="0" w:color="auto"/>
        <w:left w:val="none" w:sz="0" w:space="0" w:color="auto"/>
        <w:bottom w:val="none" w:sz="0" w:space="0" w:color="auto"/>
        <w:right w:val="none" w:sz="0" w:space="0" w:color="auto"/>
      </w:divBdr>
    </w:div>
    <w:div w:id="1222668369">
      <w:bodyDiv w:val="1"/>
      <w:marLeft w:val="0"/>
      <w:marRight w:val="0"/>
      <w:marTop w:val="0"/>
      <w:marBottom w:val="0"/>
      <w:divBdr>
        <w:top w:val="none" w:sz="0" w:space="0" w:color="auto"/>
        <w:left w:val="none" w:sz="0" w:space="0" w:color="auto"/>
        <w:bottom w:val="none" w:sz="0" w:space="0" w:color="auto"/>
        <w:right w:val="none" w:sz="0" w:space="0" w:color="auto"/>
      </w:divBdr>
    </w:div>
    <w:div w:id="1290211573">
      <w:bodyDiv w:val="1"/>
      <w:marLeft w:val="0"/>
      <w:marRight w:val="0"/>
      <w:marTop w:val="0"/>
      <w:marBottom w:val="0"/>
      <w:divBdr>
        <w:top w:val="none" w:sz="0" w:space="0" w:color="auto"/>
        <w:left w:val="none" w:sz="0" w:space="0" w:color="auto"/>
        <w:bottom w:val="none" w:sz="0" w:space="0" w:color="auto"/>
        <w:right w:val="none" w:sz="0" w:space="0" w:color="auto"/>
      </w:divBdr>
    </w:div>
    <w:div w:id="1294599047">
      <w:bodyDiv w:val="1"/>
      <w:marLeft w:val="0"/>
      <w:marRight w:val="0"/>
      <w:marTop w:val="0"/>
      <w:marBottom w:val="0"/>
      <w:divBdr>
        <w:top w:val="none" w:sz="0" w:space="0" w:color="auto"/>
        <w:left w:val="none" w:sz="0" w:space="0" w:color="auto"/>
        <w:bottom w:val="none" w:sz="0" w:space="0" w:color="auto"/>
        <w:right w:val="none" w:sz="0" w:space="0" w:color="auto"/>
      </w:divBdr>
    </w:div>
    <w:div w:id="1478768404">
      <w:bodyDiv w:val="1"/>
      <w:marLeft w:val="0"/>
      <w:marRight w:val="0"/>
      <w:marTop w:val="0"/>
      <w:marBottom w:val="0"/>
      <w:divBdr>
        <w:top w:val="none" w:sz="0" w:space="0" w:color="auto"/>
        <w:left w:val="none" w:sz="0" w:space="0" w:color="auto"/>
        <w:bottom w:val="none" w:sz="0" w:space="0" w:color="auto"/>
        <w:right w:val="none" w:sz="0" w:space="0" w:color="auto"/>
      </w:divBdr>
    </w:div>
    <w:div w:id="1651397793">
      <w:bodyDiv w:val="1"/>
      <w:marLeft w:val="0"/>
      <w:marRight w:val="0"/>
      <w:marTop w:val="0"/>
      <w:marBottom w:val="0"/>
      <w:divBdr>
        <w:top w:val="none" w:sz="0" w:space="0" w:color="auto"/>
        <w:left w:val="none" w:sz="0" w:space="0" w:color="auto"/>
        <w:bottom w:val="none" w:sz="0" w:space="0" w:color="auto"/>
        <w:right w:val="none" w:sz="0" w:space="0" w:color="auto"/>
      </w:divBdr>
    </w:div>
    <w:div w:id="1770193263">
      <w:bodyDiv w:val="1"/>
      <w:marLeft w:val="0"/>
      <w:marRight w:val="0"/>
      <w:marTop w:val="0"/>
      <w:marBottom w:val="0"/>
      <w:divBdr>
        <w:top w:val="none" w:sz="0" w:space="0" w:color="auto"/>
        <w:left w:val="none" w:sz="0" w:space="0" w:color="auto"/>
        <w:bottom w:val="none" w:sz="0" w:space="0" w:color="auto"/>
        <w:right w:val="none" w:sz="0" w:space="0" w:color="auto"/>
      </w:divBdr>
      <w:divsChild>
        <w:div w:id="1858930102">
          <w:marLeft w:val="547"/>
          <w:marRight w:val="0"/>
          <w:marTop w:val="0"/>
          <w:marBottom w:val="0"/>
          <w:divBdr>
            <w:top w:val="none" w:sz="0" w:space="0" w:color="auto"/>
            <w:left w:val="none" w:sz="0" w:space="0" w:color="auto"/>
            <w:bottom w:val="none" w:sz="0" w:space="0" w:color="auto"/>
            <w:right w:val="none" w:sz="0" w:space="0" w:color="auto"/>
          </w:divBdr>
        </w:div>
        <w:div w:id="1209342120">
          <w:marLeft w:val="547"/>
          <w:marRight w:val="0"/>
          <w:marTop w:val="0"/>
          <w:marBottom w:val="0"/>
          <w:divBdr>
            <w:top w:val="none" w:sz="0" w:space="0" w:color="auto"/>
            <w:left w:val="none" w:sz="0" w:space="0" w:color="auto"/>
            <w:bottom w:val="none" w:sz="0" w:space="0" w:color="auto"/>
            <w:right w:val="none" w:sz="0" w:space="0" w:color="auto"/>
          </w:divBdr>
        </w:div>
      </w:divsChild>
    </w:div>
    <w:div w:id="20583860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4.xml"/><Relationship Id="rId26" Type="http://schemas.openxmlformats.org/officeDocument/2006/relationships/image" Target="media/image8.png"/><Relationship Id="rId3" Type="http://schemas.openxmlformats.org/officeDocument/2006/relationships/styles" Target="styles.xml"/><Relationship Id="rId21"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omments" Target="comments.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microsoft.com/office/2018/08/relationships/commentsExtensible" Target="commentsExtensible.xml"/><Relationship Id="rId28" Type="http://schemas.openxmlformats.org/officeDocument/2006/relationships/footer" Target="footer5.xml"/><Relationship Id="rId10" Type="http://schemas.openxmlformats.org/officeDocument/2006/relationships/footer" Target="footer1.xml"/><Relationship Id="rId19" Type="http://schemas.openxmlformats.org/officeDocument/2006/relationships/footer" Target="footer4.xml"/><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microsoft.com/office/2016/09/relationships/commentsIds" Target="commentsIds.xml"/><Relationship Id="rId27" Type="http://schemas.openxmlformats.org/officeDocument/2006/relationships/image" Target="media/image9.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B486E-8427-496C-AE06-9FD90BF55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2827</Words>
  <Characters>15267</Characters>
  <Application>Microsoft Office Word</Application>
  <DocSecurity>0</DocSecurity>
  <Lines>127</Lines>
  <Paragraphs>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Eduardo Saut</dc:creator>
  <cp:lastModifiedBy>SUMIG - Gabriel Campos de Bastiani</cp:lastModifiedBy>
  <cp:revision>2</cp:revision>
  <cp:lastPrinted>2022-03-18T19:20:00Z</cp:lastPrinted>
  <dcterms:created xsi:type="dcterms:W3CDTF">2022-05-18T13:43:00Z</dcterms:created>
  <dcterms:modified xsi:type="dcterms:W3CDTF">2022-05-18T13:43:00Z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2018-05-24T00:00:00Z</vt:filetime>
  </property>
  <property fmtid="{D5CDD505-2E9C-101B-9397-08002B2CF9AE}" pid="3" name="Creator">
    <vt:lpwstr>Adobe InDesign CC 13.1 (Windows)</vt:lpwstr>
  </property>
  <property fmtid="{D5CDD505-2E9C-101B-9397-08002B2CF9AE}" pid="4" name="LastSaved">
    <vt:filetime>2018-05-24T00:00:00Z</vt:filetime>
  </property>
</Properties>
</file>